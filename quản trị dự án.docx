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A7C775" w14:textId="77777777" w:rsidR="00ED450A" w:rsidRPr="0030155E" w:rsidRDefault="00ED450A" w:rsidP="00ED450A">
      <w:pPr>
        <w:jc w:val="both"/>
        <w:rPr>
          <w:rFonts w:cs="Times New Roman"/>
          <w:szCs w:val="28"/>
          <w:lang w:val="vi-VN"/>
        </w:rPr>
      </w:pPr>
      <w:r w:rsidRPr="0030155E">
        <w:rPr>
          <w:rFonts w:cs="Times New Roman"/>
          <w:noProof/>
          <w:szCs w:val="28"/>
          <w:lang w:val="vi-VN"/>
        </w:rPr>
        <mc:AlternateContent>
          <mc:Choice Requires="wps">
            <w:drawing>
              <wp:anchor distT="0" distB="0" distL="114300" distR="114300" simplePos="0" relativeHeight="251658240" behindDoc="1" locked="0" layoutInCell="1" allowOverlap="1" wp14:anchorId="3661C196" wp14:editId="5F4C627E">
                <wp:simplePos x="0" y="0"/>
                <wp:positionH relativeFrom="margin">
                  <wp:align>left</wp:align>
                </wp:positionH>
                <wp:positionV relativeFrom="paragraph">
                  <wp:posOffset>22860</wp:posOffset>
                </wp:positionV>
                <wp:extent cx="5724525" cy="8161020"/>
                <wp:effectExtent l="19050" t="19050" r="47625" b="30480"/>
                <wp:wrapNone/>
                <wp:docPr id="35" name="Rectangle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24525" cy="816102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pic="http://schemas.openxmlformats.org/drawingml/2006/picture" xmlns:a14="http://schemas.microsoft.com/office/drawing/2010/main" xmlns:a="http://schemas.openxmlformats.org/drawingml/2006/main">
            <w:pict w14:anchorId="1B2A5C9E">
              <v:rect id="Rectangle 35" style="position:absolute;margin-left:0;margin-top:1.8pt;width:450.75pt;height:642.6pt;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spid="_x0000_s1026" filled="f" strokeweight="4.5pt" w14:anchorId="120987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">
                <v:stroke linestyle="thickThin"/>
                <v:path arrowok="t"/>
                <w10:wrap anchorx="margin"/>
              </v:rect>
            </w:pict>
          </mc:Fallback>
        </mc:AlternateContent>
      </w:r>
    </w:p>
    <w:p w14:paraId="269B869B" w14:textId="77777777" w:rsidR="00ED450A" w:rsidRPr="0030155E" w:rsidRDefault="00ED450A" w:rsidP="00ED450A">
      <w:pPr>
        <w:jc w:val="center"/>
        <w:rPr>
          <w:rFonts w:cs="Times New Roman"/>
          <w:szCs w:val="28"/>
          <w:lang w:val="vi-VN"/>
        </w:rPr>
      </w:pPr>
      <w:bookmarkStart w:id="0" w:name="_Hlk135607397"/>
      <w:bookmarkEnd w:id="0"/>
      <w:r w:rsidRPr="0030155E">
        <w:rPr>
          <w:rFonts w:cs="Times New Roman"/>
          <w:szCs w:val="28"/>
          <w:lang w:val="vi-VN"/>
        </w:rPr>
        <w:t>TRƯỜNG ĐẠI HỌC ĐIỆN LỰC</w:t>
      </w:r>
    </w:p>
    <w:p w14:paraId="3787BD81" w14:textId="77777777" w:rsidR="00ED450A" w:rsidRPr="0030155E" w:rsidRDefault="00ED450A" w:rsidP="00ED450A">
      <w:pPr>
        <w:jc w:val="center"/>
        <w:rPr>
          <w:rFonts w:cs="Times New Roman"/>
          <w:b/>
          <w:szCs w:val="28"/>
          <w:lang w:val="vi-VN"/>
        </w:rPr>
      </w:pPr>
      <w:r w:rsidRPr="0030155E">
        <w:rPr>
          <w:rFonts w:cs="Times New Roman"/>
          <w:b/>
          <w:szCs w:val="28"/>
          <w:lang w:val="vi-VN"/>
        </w:rPr>
        <w:t>KHOA CÔNG NGHỆ THÔNG TIN</w:t>
      </w:r>
    </w:p>
    <w:p w14:paraId="6D7DC57E" w14:textId="77777777" w:rsidR="00ED450A" w:rsidRPr="0030155E" w:rsidRDefault="00ED450A" w:rsidP="00ED450A">
      <w:pPr>
        <w:jc w:val="center"/>
        <w:rPr>
          <w:rFonts w:cs="Times New Roman"/>
          <w:b/>
          <w:szCs w:val="28"/>
          <w:lang w:val="vi-VN"/>
        </w:rPr>
      </w:pPr>
    </w:p>
    <w:p w14:paraId="0D0E657E" w14:textId="77777777" w:rsidR="00ED450A" w:rsidRPr="0030155E" w:rsidRDefault="00ED450A" w:rsidP="00ED450A">
      <w:pPr>
        <w:jc w:val="center"/>
        <w:rPr>
          <w:rFonts w:cs="Times New Roman"/>
          <w:szCs w:val="28"/>
          <w:lang w:val="vi-VN"/>
        </w:rPr>
      </w:pPr>
      <w:r w:rsidRPr="0030155E">
        <w:rPr>
          <w:rFonts w:cs="Times New Roman"/>
          <w:noProof/>
          <w:szCs w:val="28"/>
          <w:lang w:val="vi-VN"/>
        </w:rPr>
        <w:drawing>
          <wp:inline distT="0" distB="0" distL="0" distR="0" wp14:anchorId="106B7529" wp14:editId="5F73FD2B">
            <wp:extent cx="1598930" cy="1485900"/>
            <wp:effectExtent l="0" t="0" r="1270" b="0"/>
            <wp:docPr id="37" name="Picture 37" descr="LogoChua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descr="LogoChuan"/>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98930" cy="1485900"/>
                    </a:xfrm>
                    <a:prstGeom prst="rect">
                      <a:avLst/>
                    </a:prstGeom>
                    <a:noFill/>
                    <a:ln>
                      <a:noFill/>
                    </a:ln>
                  </pic:spPr>
                </pic:pic>
              </a:graphicData>
            </a:graphic>
          </wp:inline>
        </w:drawing>
      </w:r>
    </w:p>
    <w:p w14:paraId="7C5849D8" w14:textId="77777777" w:rsidR="00ED450A" w:rsidRPr="0030155E" w:rsidRDefault="00ED450A" w:rsidP="00ED450A">
      <w:pPr>
        <w:jc w:val="center"/>
        <w:rPr>
          <w:rFonts w:cs="Times New Roman"/>
          <w:szCs w:val="28"/>
          <w:lang w:val="vi-VN"/>
        </w:rPr>
      </w:pPr>
    </w:p>
    <w:p w14:paraId="6215D0B6" w14:textId="77777777" w:rsidR="00ED450A" w:rsidRPr="0030155E" w:rsidRDefault="00ED450A" w:rsidP="00ED450A">
      <w:pPr>
        <w:jc w:val="center"/>
        <w:rPr>
          <w:rFonts w:cs="Times New Roman"/>
          <w:b/>
          <w:szCs w:val="28"/>
          <w:lang w:val="vi-VN"/>
        </w:rPr>
      </w:pPr>
      <w:r w:rsidRPr="0030155E">
        <w:rPr>
          <w:rFonts w:cs="Times New Roman"/>
          <w:b/>
          <w:szCs w:val="28"/>
          <w:lang w:val="vi-VN"/>
        </w:rPr>
        <w:t>BÁO CÁO CHUYÊN ĐỀ</w:t>
      </w:r>
    </w:p>
    <w:p w14:paraId="79F4D006" w14:textId="22242D27" w:rsidR="00ED450A" w:rsidRPr="0030155E" w:rsidRDefault="00ED450A" w:rsidP="00ED450A">
      <w:pPr>
        <w:jc w:val="center"/>
        <w:rPr>
          <w:rFonts w:cs="Times New Roman"/>
          <w:b/>
          <w:szCs w:val="28"/>
          <w:lang w:val="vi-VN"/>
        </w:rPr>
      </w:pPr>
      <w:r w:rsidRPr="0030155E">
        <w:rPr>
          <w:rFonts w:cs="Times New Roman"/>
          <w:b/>
          <w:szCs w:val="28"/>
          <w:lang w:val="vi-VN"/>
        </w:rPr>
        <w:t xml:space="preserve">HỌC PHẦN </w:t>
      </w:r>
      <w:r w:rsidR="0070578A" w:rsidRPr="0030155E">
        <w:rPr>
          <w:rFonts w:cs="Times New Roman"/>
          <w:b/>
          <w:szCs w:val="28"/>
          <w:lang w:val="vi-VN"/>
        </w:rPr>
        <w:t>QUẢN LÝ DỰ ÁN</w:t>
      </w:r>
      <w:r w:rsidRPr="0030155E">
        <w:rPr>
          <w:rFonts w:cs="Times New Roman"/>
          <w:b/>
          <w:szCs w:val="28"/>
          <w:lang w:val="vi-VN"/>
        </w:rPr>
        <w:t xml:space="preserve"> CÔNG NGHỆ THÔNG TIN </w:t>
      </w:r>
    </w:p>
    <w:p w14:paraId="3FDD6453" w14:textId="77777777" w:rsidR="00ED450A" w:rsidRPr="0030155E" w:rsidRDefault="00ED450A" w:rsidP="00ED450A">
      <w:pPr>
        <w:jc w:val="center"/>
        <w:rPr>
          <w:rFonts w:cs="Times New Roman"/>
          <w:b/>
          <w:bCs/>
          <w:szCs w:val="28"/>
          <w:u w:val="single"/>
          <w:lang w:val="vi-VN"/>
        </w:rPr>
      </w:pPr>
    </w:p>
    <w:p w14:paraId="2B5E9E98" w14:textId="20EBC8B9" w:rsidR="00ED450A" w:rsidRPr="0030155E" w:rsidRDefault="00ED450A" w:rsidP="00ED450A">
      <w:pPr>
        <w:jc w:val="center"/>
        <w:rPr>
          <w:rFonts w:cs="Times New Roman"/>
          <w:b/>
          <w:bCs/>
          <w:szCs w:val="28"/>
          <w:lang w:val="vi-VN"/>
        </w:rPr>
      </w:pPr>
      <w:r w:rsidRPr="0030155E">
        <w:rPr>
          <w:rFonts w:cs="Times New Roman"/>
          <w:b/>
          <w:bCs/>
          <w:szCs w:val="28"/>
          <w:u w:val="single"/>
          <w:lang w:val="vi-VN"/>
        </w:rPr>
        <w:t>ĐỀ TÀI:</w:t>
      </w:r>
      <w:r w:rsidRPr="0030155E">
        <w:rPr>
          <w:rFonts w:cs="Times New Roman"/>
          <w:b/>
          <w:bCs/>
          <w:szCs w:val="28"/>
          <w:lang w:val="vi-VN"/>
        </w:rPr>
        <w:t xml:space="preserve">   </w:t>
      </w:r>
      <w:r w:rsidRPr="0030155E">
        <w:rPr>
          <w:rFonts w:cs="Times New Roman"/>
          <w:b/>
          <w:bCs/>
          <w:lang w:val="vi-VN"/>
        </w:rPr>
        <w:t xml:space="preserve">Quản lý dự án xây dựng </w:t>
      </w:r>
      <w:r w:rsidR="00716827" w:rsidRPr="0030155E">
        <w:rPr>
          <w:rFonts w:cs="Times New Roman"/>
          <w:b/>
          <w:bCs/>
          <w:lang w:val="vi-VN"/>
        </w:rPr>
        <w:t>hệ thống quản lý quán bida</w:t>
      </w:r>
    </w:p>
    <w:tbl>
      <w:tblPr>
        <w:tblW w:w="9051" w:type="dxa"/>
        <w:tblInd w:w="948" w:type="dxa"/>
        <w:tblLook w:val="01E0" w:firstRow="1" w:lastRow="1" w:firstColumn="1" w:lastColumn="1" w:noHBand="0" w:noVBand="0"/>
      </w:tblPr>
      <w:tblGrid>
        <w:gridCol w:w="8829"/>
        <w:gridCol w:w="222"/>
      </w:tblGrid>
      <w:tr w:rsidR="00ED450A" w:rsidRPr="0030155E" w14:paraId="5531432F" w14:textId="77777777" w:rsidTr="003A3251">
        <w:trPr>
          <w:trHeight w:val="68"/>
        </w:trPr>
        <w:tc>
          <w:tcPr>
            <w:tcW w:w="8829" w:type="dxa"/>
          </w:tcPr>
          <w:p w14:paraId="67F6E9E9" w14:textId="77777777" w:rsidR="00ED450A" w:rsidRPr="0030155E" w:rsidRDefault="00ED450A" w:rsidP="003A3251">
            <w:pPr>
              <w:jc w:val="center"/>
              <w:rPr>
                <w:rFonts w:cs="Times New Roman"/>
                <w:b/>
                <w:szCs w:val="28"/>
                <w:lang w:val="vi-VN"/>
              </w:rPr>
            </w:pPr>
          </w:p>
        </w:tc>
        <w:tc>
          <w:tcPr>
            <w:tcW w:w="222" w:type="dxa"/>
          </w:tcPr>
          <w:p w14:paraId="06786E6F" w14:textId="77777777" w:rsidR="00ED450A" w:rsidRPr="0030155E" w:rsidRDefault="00ED450A" w:rsidP="003A3251">
            <w:pPr>
              <w:jc w:val="center"/>
              <w:rPr>
                <w:rFonts w:cs="Times New Roman"/>
                <w:b/>
                <w:szCs w:val="28"/>
                <w:lang w:val="vi-VN"/>
              </w:rPr>
            </w:pPr>
          </w:p>
        </w:tc>
      </w:tr>
      <w:tr w:rsidR="00ED450A" w:rsidRPr="0030155E" w14:paraId="3A342197" w14:textId="77777777" w:rsidTr="003A3251">
        <w:tc>
          <w:tcPr>
            <w:tcW w:w="8829" w:type="dxa"/>
          </w:tcPr>
          <w:tbl>
            <w:tblPr>
              <w:tblW w:w="7274" w:type="dxa"/>
              <w:jc w:val="center"/>
              <w:shd w:val="clear" w:color="auto" w:fill="FFFFFF"/>
              <w:tblCellMar>
                <w:left w:w="0" w:type="dxa"/>
              </w:tblCellMar>
              <w:tblLook w:val="04A0" w:firstRow="1" w:lastRow="0" w:firstColumn="1" w:lastColumn="0" w:noHBand="0" w:noVBand="1"/>
            </w:tblPr>
            <w:tblGrid>
              <w:gridCol w:w="2898"/>
              <w:gridCol w:w="4376"/>
            </w:tblGrid>
            <w:tr w:rsidR="00ED450A" w:rsidRPr="0030155E" w14:paraId="7E68AD80" w14:textId="77777777" w:rsidTr="003A3251">
              <w:trPr>
                <w:jc w:val="center"/>
              </w:trPr>
              <w:tc>
                <w:tcPr>
                  <w:tcW w:w="2898" w:type="dxa"/>
                  <w:shd w:val="clear" w:color="auto" w:fill="FFFFFF"/>
                  <w:hideMark/>
                </w:tcPr>
                <w:p w14:paraId="5DEB3804" w14:textId="77777777" w:rsidR="00ED450A" w:rsidRPr="0030155E" w:rsidRDefault="00ED450A" w:rsidP="003A3251">
                  <w:pPr>
                    <w:rPr>
                      <w:rFonts w:cs="Times New Roman"/>
                      <w:b/>
                      <w:bCs/>
                      <w:szCs w:val="28"/>
                      <w:lang w:val="vi-VN"/>
                    </w:rPr>
                  </w:pPr>
                  <w:r w:rsidRPr="0030155E">
                    <w:rPr>
                      <w:rFonts w:cs="Times New Roman"/>
                      <w:b/>
                      <w:bCs/>
                      <w:szCs w:val="28"/>
                      <w:lang w:val="vi-VN"/>
                    </w:rPr>
                    <w:t>Sinh viên thực hiện</w:t>
                  </w:r>
                </w:p>
              </w:tc>
              <w:tc>
                <w:tcPr>
                  <w:tcW w:w="4376" w:type="dxa"/>
                  <w:shd w:val="clear" w:color="auto" w:fill="FFFFFF"/>
                  <w:hideMark/>
                </w:tcPr>
                <w:p w14:paraId="442492B0" w14:textId="74415AD2" w:rsidR="00B43DE9" w:rsidRPr="0030155E" w:rsidRDefault="00ED450A" w:rsidP="003A3251">
                  <w:pPr>
                    <w:rPr>
                      <w:rFonts w:cs="Times New Roman"/>
                      <w:b/>
                      <w:bCs/>
                      <w:szCs w:val="28"/>
                      <w:lang w:val="vi-VN"/>
                    </w:rPr>
                  </w:pPr>
                  <w:r w:rsidRPr="0030155E">
                    <w:rPr>
                      <w:rFonts w:cs="Times New Roman"/>
                      <w:b/>
                      <w:bCs/>
                      <w:szCs w:val="28"/>
                      <w:lang w:val="vi-VN"/>
                    </w:rPr>
                    <w:t>:</w:t>
                  </w:r>
                  <w:r w:rsidR="00B43DE9" w:rsidRPr="0030155E">
                    <w:rPr>
                      <w:rFonts w:cs="Times New Roman"/>
                      <w:b/>
                      <w:bCs/>
                      <w:szCs w:val="28"/>
                      <w:lang w:val="vi-VN"/>
                    </w:rPr>
                    <w:t>Bùi Huyền Trang</w:t>
                  </w:r>
                </w:p>
                <w:p w14:paraId="4C45E0C1" w14:textId="457717B6" w:rsidR="00B43DE9" w:rsidRPr="0030155E" w:rsidRDefault="00B43DE9" w:rsidP="003A3251">
                  <w:pPr>
                    <w:rPr>
                      <w:rFonts w:cs="Times New Roman"/>
                      <w:b/>
                      <w:bCs/>
                      <w:szCs w:val="28"/>
                      <w:lang w:val="vi-VN"/>
                    </w:rPr>
                  </w:pPr>
                  <w:r w:rsidRPr="0030155E">
                    <w:rPr>
                      <w:rFonts w:cs="Times New Roman"/>
                      <w:b/>
                      <w:bCs/>
                      <w:szCs w:val="28"/>
                      <w:lang w:val="vi-VN"/>
                    </w:rPr>
                    <w:t xml:space="preserve"> </w:t>
                  </w:r>
                  <w:r w:rsidR="00ED450A" w:rsidRPr="0030155E">
                    <w:rPr>
                      <w:rFonts w:cs="Times New Roman"/>
                      <w:b/>
                      <w:bCs/>
                      <w:szCs w:val="28"/>
                      <w:lang w:val="vi-VN"/>
                    </w:rPr>
                    <w:t>Nguyễn Ngọc Đức</w:t>
                  </w:r>
                </w:p>
                <w:p w14:paraId="20F1ECA1" w14:textId="2FCC2368" w:rsidR="00ED450A" w:rsidRPr="0030155E" w:rsidRDefault="00B43DE9" w:rsidP="003A3251">
                  <w:pPr>
                    <w:rPr>
                      <w:rFonts w:cs="Times New Roman"/>
                      <w:b/>
                      <w:bCs/>
                      <w:szCs w:val="28"/>
                      <w:lang w:val="vi-VN"/>
                    </w:rPr>
                  </w:pPr>
                  <w:r w:rsidRPr="0030155E">
                    <w:rPr>
                      <w:rFonts w:cs="Times New Roman"/>
                      <w:b/>
                      <w:bCs/>
                      <w:szCs w:val="28"/>
                      <w:lang w:val="vi-VN"/>
                    </w:rPr>
                    <w:t xml:space="preserve"> </w:t>
                  </w:r>
                  <w:r w:rsidR="00ED450A" w:rsidRPr="0030155E">
                    <w:rPr>
                      <w:rFonts w:cs="Times New Roman"/>
                      <w:b/>
                      <w:bCs/>
                      <w:szCs w:val="28"/>
                      <w:lang w:val="vi-VN"/>
                    </w:rPr>
                    <w:t xml:space="preserve">Nguyễn Tiến Đạt </w:t>
                  </w:r>
                </w:p>
                <w:p w14:paraId="7C0F9F8C" w14:textId="77777777" w:rsidR="00ED450A" w:rsidRPr="0030155E" w:rsidRDefault="00ED450A" w:rsidP="003A3251">
                  <w:pPr>
                    <w:rPr>
                      <w:rFonts w:cs="Times New Roman"/>
                      <w:b/>
                      <w:bCs/>
                      <w:szCs w:val="28"/>
                      <w:lang w:val="vi-VN"/>
                    </w:rPr>
                  </w:pPr>
                </w:p>
              </w:tc>
            </w:tr>
            <w:tr w:rsidR="00ED450A" w:rsidRPr="0030155E" w14:paraId="1F0DE670" w14:textId="77777777" w:rsidTr="003A3251">
              <w:trPr>
                <w:jc w:val="center"/>
              </w:trPr>
              <w:tc>
                <w:tcPr>
                  <w:tcW w:w="2898" w:type="dxa"/>
                  <w:shd w:val="clear" w:color="auto" w:fill="FFFFFF"/>
                  <w:hideMark/>
                </w:tcPr>
                <w:p w14:paraId="10D4FA38" w14:textId="77777777" w:rsidR="00ED450A" w:rsidRPr="0030155E" w:rsidRDefault="00ED450A" w:rsidP="003A3251">
                  <w:pPr>
                    <w:rPr>
                      <w:rFonts w:cs="Times New Roman"/>
                      <w:b/>
                      <w:bCs/>
                      <w:szCs w:val="28"/>
                      <w:lang w:val="vi-VN"/>
                    </w:rPr>
                  </w:pPr>
                  <w:r w:rsidRPr="0030155E">
                    <w:rPr>
                      <w:rFonts w:cs="Times New Roman"/>
                      <w:b/>
                      <w:bCs/>
                      <w:szCs w:val="28"/>
                      <w:lang w:val="vi-VN"/>
                    </w:rPr>
                    <w:t>Giảng viên hướng dẫn</w:t>
                  </w:r>
                </w:p>
                <w:p w14:paraId="558FED6A" w14:textId="77777777" w:rsidR="00ED450A" w:rsidRPr="0030155E" w:rsidRDefault="00ED450A" w:rsidP="003A3251">
                  <w:pPr>
                    <w:rPr>
                      <w:rFonts w:cs="Times New Roman"/>
                      <w:b/>
                      <w:szCs w:val="28"/>
                      <w:lang w:val="vi-VN"/>
                    </w:rPr>
                  </w:pPr>
                  <w:r w:rsidRPr="0030155E">
                    <w:rPr>
                      <w:rFonts w:cs="Times New Roman"/>
                      <w:b/>
                      <w:szCs w:val="28"/>
                      <w:lang w:val="vi-VN"/>
                    </w:rPr>
                    <w:t>Ngành</w:t>
                  </w:r>
                </w:p>
              </w:tc>
              <w:tc>
                <w:tcPr>
                  <w:tcW w:w="4376" w:type="dxa"/>
                  <w:shd w:val="clear" w:color="auto" w:fill="FFFFFF"/>
                  <w:hideMark/>
                </w:tcPr>
                <w:p w14:paraId="0D93E8C2" w14:textId="77777777" w:rsidR="00ED450A" w:rsidRPr="0030155E" w:rsidRDefault="00ED450A" w:rsidP="003A3251">
                  <w:pPr>
                    <w:rPr>
                      <w:rFonts w:cs="Times New Roman"/>
                      <w:b/>
                      <w:bCs/>
                      <w:szCs w:val="28"/>
                      <w:lang w:val="vi-VN"/>
                    </w:rPr>
                  </w:pPr>
                  <w:r w:rsidRPr="0030155E">
                    <w:rPr>
                      <w:rFonts w:cs="Times New Roman"/>
                      <w:b/>
                      <w:bCs/>
                      <w:szCs w:val="28"/>
                      <w:lang w:val="vi-VN"/>
                    </w:rPr>
                    <w:t>: Lê Thị Trang Linh</w:t>
                  </w:r>
                </w:p>
                <w:p w14:paraId="7E550781" w14:textId="77777777" w:rsidR="00ED450A" w:rsidRPr="0030155E" w:rsidRDefault="00ED450A" w:rsidP="003A3251">
                  <w:pPr>
                    <w:rPr>
                      <w:rFonts w:cs="Times New Roman"/>
                      <w:b/>
                      <w:bCs/>
                      <w:szCs w:val="28"/>
                      <w:lang w:val="vi-VN"/>
                    </w:rPr>
                  </w:pPr>
                  <w:r w:rsidRPr="0030155E">
                    <w:rPr>
                      <w:rFonts w:cs="Times New Roman"/>
                      <w:b/>
                      <w:bCs/>
                      <w:szCs w:val="28"/>
                      <w:lang w:val="vi-VN"/>
                    </w:rPr>
                    <w:t>: Công nghệ thông tin</w:t>
                  </w:r>
                </w:p>
              </w:tc>
            </w:tr>
            <w:tr w:rsidR="00ED450A" w:rsidRPr="0030155E" w14:paraId="5AD98551" w14:textId="77777777" w:rsidTr="003A3251">
              <w:trPr>
                <w:jc w:val="center"/>
              </w:trPr>
              <w:tc>
                <w:tcPr>
                  <w:tcW w:w="2898" w:type="dxa"/>
                  <w:shd w:val="clear" w:color="auto" w:fill="FFFFFF"/>
                  <w:hideMark/>
                </w:tcPr>
                <w:p w14:paraId="734E12DA" w14:textId="77777777" w:rsidR="00ED450A" w:rsidRPr="0030155E" w:rsidRDefault="00ED450A" w:rsidP="003A3251">
                  <w:pPr>
                    <w:rPr>
                      <w:rFonts w:cs="Times New Roman"/>
                      <w:b/>
                      <w:szCs w:val="28"/>
                      <w:lang w:val="vi-VN"/>
                    </w:rPr>
                  </w:pPr>
                  <w:r w:rsidRPr="0030155E">
                    <w:rPr>
                      <w:rFonts w:cs="Times New Roman"/>
                      <w:b/>
                      <w:bCs/>
                      <w:szCs w:val="28"/>
                      <w:lang w:val="vi-VN"/>
                    </w:rPr>
                    <w:t>Chuyên ngành</w:t>
                  </w:r>
                </w:p>
              </w:tc>
              <w:tc>
                <w:tcPr>
                  <w:tcW w:w="4376" w:type="dxa"/>
                  <w:shd w:val="clear" w:color="auto" w:fill="FFFFFF"/>
                  <w:hideMark/>
                </w:tcPr>
                <w:p w14:paraId="15362FEE" w14:textId="77777777" w:rsidR="00ED450A" w:rsidRPr="0030155E" w:rsidRDefault="00ED450A" w:rsidP="003A3251">
                  <w:pPr>
                    <w:rPr>
                      <w:rFonts w:cs="Times New Roman"/>
                      <w:b/>
                      <w:bCs/>
                      <w:szCs w:val="28"/>
                      <w:lang w:val="vi-VN"/>
                    </w:rPr>
                  </w:pPr>
                  <w:r w:rsidRPr="0030155E">
                    <w:rPr>
                      <w:rFonts w:cs="Times New Roman"/>
                      <w:b/>
                      <w:bCs/>
                      <w:szCs w:val="28"/>
                      <w:lang w:val="vi-VN"/>
                    </w:rPr>
                    <w:t>: Công nghệ phần mềm</w:t>
                  </w:r>
                </w:p>
              </w:tc>
            </w:tr>
            <w:tr w:rsidR="00ED450A" w:rsidRPr="0030155E" w14:paraId="698E39B1" w14:textId="77777777" w:rsidTr="003A3251">
              <w:trPr>
                <w:jc w:val="center"/>
              </w:trPr>
              <w:tc>
                <w:tcPr>
                  <w:tcW w:w="2898" w:type="dxa"/>
                  <w:shd w:val="clear" w:color="auto" w:fill="FFFFFF"/>
                  <w:hideMark/>
                </w:tcPr>
                <w:p w14:paraId="65DC55AE" w14:textId="77777777" w:rsidR="00ED450A" w:rsidRPr="0030155E" w:rsidRDefault="00ED450A" w:rsidP="003A3251">
                  <w:pPr>
                    <w:rPr>
                      <w:rFonts w:cs="Times New Roman"/>
                      <w:b/>
                      <w:bCs/>
                      <w:szCs w:val="28"/>
                      <w:lang w:val="vi-VN"/>
                    </w:rPr>
                  </w:pPr>
                  <w:r w:rsidRPr="0030155E">
                    <w:rPr>
                      <w:rFonts w:cs="Times New Roman"/>
                      <w:b/>
                      <w:bCs/>
                      <w:szCs w:val="28"/>
                      <w:lang w:val="vi-VN"/>
                    </w:rPr>
                    <w:t>Lớp</w:t>
                  </w:r>
                </w:p>
                <w:p w14:paraId="50CFEB92" w14:textId="77777777" w:rsidR="00ED450A" w:rsidRPr="0030155E" w:rsidRDefault="00ED450A" w:rsidP="003A3251">
                  <w:pPr>
                    <w:rPr>
                      <w:rFonts w:cs="Times New Roman"/>
                      <w:b/>
                      <w:bCs/>
                      <w:szCs w:val="28"/>
                      <w:lang w:val="vi-VN"/>
                    </w:rPr>
                  </w:pPr>
                  <w:r w:rsidRPr="0030155E">
                    <w:rPr>
                      <w:rFonts w:cs="Times New Roman"/>
                      <w:b/>
                      <w:bCs/>
                      <w:szCs w:val="28"/>
                      <w:lang w:val="vi-VN"/>
                    </w:rPr>
                    <w:t>Khóa</w:t>
                  </w:r>
                </w:p>
                <w:p w14:paraId="538D2770" w14:textId="77777777" w:rsidR="00ED450A" w:rsidRPr="0030155E" w:rsidRDefault="00ED450A" w:rsidP="003A3251">
                  <w:pPr>
                    <w:rPr>
                      <w:rFonts w:cs="Times New Roman"/>
                      <w:b/>
                      <w:szCs w:val="28"/>
                      <w:lang w:val="vi-VN"/>
                    </w:rPr>
                  </w:pPr>
                </w:p>
              </w:tc>
              <w:tc>
                <w:tcPr>
                  <w:tcW w:w="4376" w:type="dxa"/>
                  <w:shd w:val="clear" w:color="auto" w:fill="FFFFFF"/>
                  <w:hideMark/>
                </w:tcPr>
                <w:p w14:paraId="692EE700" w14:textId="77777777" w:rsidR="00ED450A" w:rsidRPr="0030155E" w:rsidRDefault="00ED450A" w:rsidP="003A3251">
                  <w:pPr>
                    <w:rPr>
                      <w:rFonts w:cs="Times New Roman"/>
                      <w:b/>
                      <w:bCs/>
                      <w:szCs w:val="28"/>
                      <w:lang w:val="vi-VN"/>
                    </w:rPr>
                  </w:pPr>
                  <w:r w:rsidRPr="0030155E">
                    <w:rPr>
                      <w:rFonts w:cs="Times New Roman"/>
                      <w:b/>
                      <w:bCs/>
                      <w:szCs w:val="28"/>
                      <w:lang w:val="vi-VN"/>
                    </w:rPr>
                    <w:t>: D16_CNPM1</w:t>
                  </w:r>
                </w:p>
                <w:p w14:paraId="4760D9BE" w14:textId="77777777" w:rsidR="00ED450A" w:rsidRPr="0030155E" w:rsidRDefault="00ED450A" w:rsidP="003A3251">
                  <w:pPr>
                    <w:rPr>
                      <w:rFonts w:cs="Times New Roman"/>
                      <w:b/>
                      <w:bCs/>
                      <w:szCs w:val="28"/>
                      <w:lang w:val="vi-VN"/>
                    </w:rPr>
                  </w:pPr>
                  <w:r w:rsidRPr="0030155E">
                    <w:rPr>
                      <w:rFonts w:cs="Times New Roman"/>
                      <w:b/>
                      <w:bCs/>
                      <w:szCs w:val="28"/>
                      <w:lang w:val="vi-VN"/>
                    </w:rPr>
                    <w:t>: 2021-2026</w:t>
                  </w:r>
                </w:p>
              </w:tc>
            </w:tr>
            <w:tr w:rsidR="00ED450A" w:rsidRPr="0030155E" w14:paraId="3D323B2D" w14:textId="77777777" w:rsidTr="003A3251">
              <w:trPr>
                <w:jc w:val="center"/>
              </w:trPr>
              <w:tc>
                <w:tcPr>
                  <w:tcW w:w="2898" w:type="dxa"/>
                  <w:shd w:val="clear" w:color="auto" w:fill="FFFFFF"/>
                </w:tcPr>
                <w:p w14:paraId="10483C2E" w14:textId="77777777" w:rsidR="00ED450A" w:rsidRPr="0030155E" w:rsidRDefault="00ED450A" w:rsidP="003A3251">
                  <w:pPr>
                    <w:jc w:val="center"/>
                    <w:rPr>
                      <w:rFonts w:cs="Times New Roman"/>
                      <w:b/>
                      <w:szCs w:val="28"/>
                      <w:lang w:val="vi-VN"/>
                    </w:rPr>
                  </w:pPr>
                </w:p>
              </w:tc>
              <w:tc>
                <w:tcPr>
                  <w:tcW w:w="4376" w:type="dxa"/>
                  <w:shd w:val="clear" w:color="auto" w:fill="FFFFFF"/>
                </w:tcPr>
                <w:p w14:paraId="3E39745F" w14:textId="77777777" w:rsidR="00ED450A" w:rsidRPr="0030155E" w:rsidRDefault="00ED450A" w:rsidP="003A3251">
                  <w:pPr>
                    <w:jc w:val="center"/>
                    <w:rPr>
                      <w:rFonts w:cs="Times New Roman"/>
                      <w:b/>
                      <w:bCs/>
                      <w:szCs w:val="28"/>
                      <w:lang w:val="vi-VN"/>
                    </w:rPr>
                  </w:pPr>
                </w:p>
              </w:tc>
            </w:tr>
          </w:tbl>
          <w:p w14:paraId="4B14FEF2" w14:textId="77777777" w:rsidR="00ED450A" w:rsidRPr="0030155E" w:rsidRDefault="00ED450A" w:rsidP="003A3251">
            <w:pPr>
              <w:jc w:val="center"/>
              <w:rPr>
                <w:rFonts w:cs="Times New Roman"/>
                <w:b/>
                <w:szCs w:val="28"/>
                <w:lang w:val="vi-VN"/>
              </w:rPr>
            </w:pPr>
          </w:p>
        </w:tc>
        <w:tc>
          <w:tcPr>
            <w:tcW w:w="222" w:type="dxa"/>
          </w:tcPr>
          <w:p w14:paraId="7F855C55" w14:textId="77777777" w:rsidR="00ED450A" w:rsidRPr="0030155E" w:rsidRDefault="00ED450A" w:rsidP="003A3251">
            <w:pPr>
              <w:jc w:val="center"/>
              <w:rPr>
                <w:rFonts w:cs="Times New Roman"/>
                <w:b/>
                <w:szCs w:val="28"/>
                <w:lang w:val="vi-VN"/>
              </w:rPr>
            </w:pPr>
          </w:p>
        </w:tc>
      </w:tr>
    </w:tbl>
    <w:p w14:paraId="7CF9694E" w14:textId="5F75E2C7" w:rsidR="00ED450A" w:rsidRPr="0030155E" w:rsidRDefault="00ED450A" w:rsidP="00ED450A">
      <w:pPr>
        <w:rPr>
          <w:rFonts w:cs="Times New Roman"/>
          <w:b/>
          <w:bCs/>
          <w:szCs w:val="28"/>
          <w:lang w:val="vi-VN"/>
        </w:rPr>
      </w:pPr>
      <w:r w:rsidRPr="0030155E">
        <w:rPr>
          <w:rFonts w:cs="Times New Roman"/>
          <w:b/>
          <w:bCs/>
          <w:szCs w:val="28"/>
          <w:lang w:val="vi-VN"/>
        </w:rPr>
        <w:t xml:space="preserve">                                   Hà Nội, ngày </w:t>
      </w:r>
      <w:r w:rsidR="009B5B4F" w:rsidRPr="0030155E">
        <w:rPr>
          <w:rFonts w:cs="Times New Roman"/>
          <w:b/>
          <w:bCs/>
          <w:szCs w:val="28"/>
          <w:lang w:val="vi-VN"/>
        </w:rPr>
        <w:t>26</w:t>
      </w:r>
      <w:r w:rsidRPr="0030155E">
        <w:rPr>
          <w:rFonts w:cs="Times New Roman"/>
          <w:b/>
          <w:bCs/>
          <w:szCs w:val="28"/>
          <w:lang w:val="vi-VN"/>
        </w:rPr>
        <w:t xml:space="preserve"> tháng </w:t>
      </w:r>
      <w:r w:rsidR="009B5B4F" w:rsidRPr="0030155E">
        <w:rPr>
          <w:rFonts w:cs="Times New Roman"/>
          <w:b/>
          <w:bCs/>
          <w:szCs w:val="28"/>
          <w:lang w:val="vi-VN"/>
        </w:rPr>
        <w:t>3</w:t>
      </w:r>
      <w:r w:rsidRPr="0030155E">
        <w:rPr>
          <w:rFonts w:cs="Times New Roman"/>
          <w:b/>
          <w:bCs/>
          <w:szCs w:val="28"/>
          <w:lang w:val="vi-VN"/>
        </w:rPr>
        <w:t xml:space="preserve"> năm 2023</w:t>
      </w:r>
    </w:p>
    <w:p w14:paraId="0749D22C" w14:textId="77777777" w:rsidR="00ED450A" w:rsidRPr="0030155E" w:rsidRDefault="00ED450A" w:rsidP="00ED450A">
      <w:pPr>
        <w:spacing w:after="0" w:line="240" w:lineRule="auto"/>
        <w:rPr>
          <w:rFonts w:eastAsia="Times New Roman" w:cs="Times New Roman"/>
          <w:sz w:val="24"/>
          <w:szCs w:val="24"/>
          <w:lang w:val="vi-VN"/>
        </w:rPr>
      </w:pPr>
    </w:p>
    <w:p w14:paraId="38963197" w14:textId="77777777" w:rsidR="0052773D" w:rsidRPr="0030155E" w:rsidRDefault="0052773D" w:rsidP="00C361E0">
      <w:pPr>
        <w:pStyle w:val="Heading1"/>
        <w:rPr>
          <w:rFonts w:ascii="Times New Roman" w:eastAsia="Times New Roman" w:hAnsi="Times New Roman" w:cs="Times New Roman"/>
          <w:b/>
          <w:bCs/>
          <w:color w:val="000000"/>
          <w:sz w:val="28"/>
          <w:szCs w:val="28"/>
          <w:lang w:val="vi-VN"/>
        </w:rPr>
        <w:sectPr w:rsidR="0052773D" w:rsidRPr="0030155E" w:rsidSect="00752D7D">
          <w:footerReference w:type="default" r:id="rId9"/>
          <w:pgSz w:w="12240" w:h="15840"/>
          <w:pgMar w:top="1440" w:right="1440" w:bottom="1440" w:left="1440" w:header="720" w:footer="720" w:gutter="0"/>
          <w:cols w:space="720"/>
          <w:docGrid w:linePitch="360"/>
        </w:sectPr>
      </w:pPr>
    </w:p>
    <w:p w14:paraId="52237B4F" w14:textId="5558BDB6" w:rsidR="00D520E1" w:rsidRPr="00744780" w:rsidRDefault="00D520E1" w:rsidP="003B6F6C">
      <w:pPr>
        <w:spacing w:before="100" w:beforeAutospacing="1" w:after="100" w:afterAutospacing="1"/>
        <w:ind w:right="1080"/>
        <w:jc w:val="center"/>
        <w:rPr>
          <w:b/>
          <w:sz w:val="32"/>
          <w:szCs w:val="32"/>
        </w:rPr>
      </w:pPr>
      <w:r w:rsidRPr="00744780">
        <w:rPr>
          <w:b/>
          <w:sz w:val="32"/>
          <w:szCs w:val="32"/>
        </w:rPr>
        <w:lastRenderedPageBreak/>
        <w:t>PHIẾU CHẤM ĐIỂM</w:t>
      </w:r>
    </w:p>
    <w:p w14:paraId="363E5E57" w14:textId="77777777" w:rsidR="00D520E1" w:rsidRPr="00744780" w:rsidRDefault="00D520E1" w:rsidP="00D520E1">
      <w:pPr>
        <w:pStyle w:val="BodyText"/>
        <w:spacing w:before="120" w:after="120"/>
      </w:pPr>
      <w:r w:rsidRPr="00744780">
        <w:t>Sinh viên thực hiện:</w:t>
      </w:r>
    </w:p>
    <w:tbl>
      <w:tblPr>
        <w:tblStyle w:val="TableGrid"/>
        <w:tblW w:w="9668" w:type="dxa"/>
        <w:tblInd w:w="108" w:type="dxa"/>
        <w:tblLook w:val="04A0" w:firstRow="1" w:lastRow="0" w:firstColumn="1" w:lastColumn="0" w:noHBand="0" w:noVBand="1"/>
      </w:tblPr>
      <w:tblGrid>
        <w:gridCol w:w="3715"/>
        <w:gridCol w:w="2551"/>
        <w:gridCol w:w="3402"/>
      </w:tblGrid>
      <w:tr w:rsidR="00D520E1" w:rsidRPr="00744780" w14:paraId="56AB9142" w14:textId="77777777" w:rsidTr="00D520E1">
        <w:trPr>
          <w:trHeight w:val="552"/>
        </w:trPr>
        <w:tc>
          <w:tcPr>
            <w:tcW w:w="3715" w:type="dxa"/>
            <w:vAlign w:val="center"/>
          </w:tcPr>
          <w:p w14:paraId="11B604E1" w14:textId="77777777" w:rsidR="00D520E1" w:rsidRPr="00744780" w:rsidRDefault="00D520E1" w:rsidP="00D520E1">
            <w:pPr>
              <w:pStyle w:val="BodyText"/>
              <w:spacing w:before="100" w:beforeAutospacing="1" w:after="600"/>
              <w:jc w:val="center"/>
              <w:rPr>
                <w:b/>
                <w:lang w:val="en-US"/>
              </w:rPr>
            </w:pPr>
            <w:r w:rsidRPr="00744780">
              <w:rPr>
                <w:b/>
                <w:lang w:val="en-US"/>
              </w:rPr>
              <w:t>Họ tên</w:t>
            </w:r>
          </w:p>
        </w:tc>
        <w:tc>
          <w:tcPr>
            <w:tcW w:w="2551" w:type="dxa"/>
            <w:vAlign w:val="center"/>
          </w:tcPr>
          <w:p w14:paraId="2201E60E" w14:textId="77777777" w:rsidR="00D520E1" w:rsidRPr="00744780" w:rsidRDefault="00D520E1" w:rsidP="00D520E1">
            <w:pPr>
              <w:pStyle w:val="BodyText"/>
              <w:spacing w:before="100" w:beforeAutospacing="1" w:after="600"/>
              <w:jc w:val="center"/>
              <w:rPr>
                <w:b/>
                <w:lang w:val="en-US"/>
              </w:rPr>
            </w:pPr>
            <w:r w:rsidRPr="00744780">
              <w:rPr>
                <w:b/>
                <w:lang w:val="en-US"/>
              </w:rPr>
              <w:t>Điểm</w:t>
            </w:r>
          </w:p>
        </w:tc>
        <w:tc>
          <w:tcPr>
            <w:tcW w:w="3402" w:type="dxa"/>
            <w:vAlign w:val="center"/>
          </w:tcPr>
          <w:p w14:paraId="3DE35E75" w14:textId="77777777" w:rsidR="00D520E1" w:rsidRPr="00744780" w:rsidRDefault="00D520E1" w:rsidP="00D520E1">
            <w:pPr>
              <w:pStyle w:val="BodyText"/>
              <w:spacing w:before="100" w:beforeAutospacing="1" w:after="600"/>
              <w:jc w:val="center"/>
              <w:rPr>
                <w:b/>
                <w:lang w:val="en-US"/>
              </w:rPr>
            </w:pPr>
            <w:r w:rsidRPr="00744780">
              <w:rPr>
                <w:b/>
                <w:lang w:val="en-US"/>
              </w:rPr>
              <w:t>Chữ ký</w:t>
            </w:r>
          </w:p>
        </w:tc>
      </w:tr>
      <w:tr w:rsidR="00D520E1" w:rsidRPr="00744780" w14:paraId="2DB82B4C" w14:textId="77777777" w:rsidTr="00D520E1">
        <w:tc>
          <w:tcPr>
            <w:tcW w:w="3715" w:type="dxa"/>
            <w:vAlign w:val="center"/>
          </w:tcPr>
          <w:p w14:paraId="3A8ECAF5" w14:textId="59AF29B4" w:rsidR="00D520E1" w:rsidRPr="00D520E1" w:rsidRDefault="00D520E1" w:rsidP="00D520E1">
            <w:pPr>
              <w:pStyle w:val="BodyText"/>
              <w:spacing w:after="600"/>
              <w:jc w:val="center"/>
              <w:rPr>
                <w:lang w:val="vi-VN"/>
              </w:rPr>
            </w:pPr>
            <w:r>
              <w:rPr>
                <w:lang w:val="en-US"/>
              </w:rPr>
              <w:t>Bùi</w:t>
            </w:r>
            <w:r>
              <w:rPr>
                <w:lang w:val="vi-VN"/>
              </w:rPr>
              <w:t xml:space="preserve"> Huyền Trang</w:t>
            </w:r>
          </w:p>
        </w:tc>
        <w:tc>
          <w:tcPr>
            <w:tcW w:w="2551" w:type="dxa"/>
            <w:vAlign w:val="center"/>
          </w:tcPr>
          <w:p w14:paraId="71FE2373" w14:textId="77777777" w:rsidR="00D520E1" w:rsidRPr="00744780" w:rsidRDefault="00D520E1" w:rsidP="00D520E1">
            <w:pPr>
              <w:pStyle w:val="BodyText"/>
              <w:spacing w:before="100" w:beforeAutospacing="1" w:after="600"/>
              <w:jc w:val="center"/>
            </w:pPr>
          </w:p>
        </w:tc>
        <w:tc>
          <w:tcPr>
            <w:tcW w:w="3402" w:type="dxa"/>
            <w:vAlign w:val="center"/>
          </w:tcPr>
          <w:p w14:paraId="3DA2E857" w14:textId="77777777" w:rsidR="00D520E1" w:rsidRPr="00744780" w:rsidRDefault="00D520E1" w:rsidP="00D520E1">
            <w:pPr>
              <w:pStyle w:val="BodyText"/>
              <w:spacing w:before="100" w:beforeAutospacing="1" w:after="600"/>
              <w:jc w:val="center"/>
            </w:pPr>
          </w:p>
        </w:tc>
      </w:tr>
      <w:tr w:rsidR="00D520E1" w:rsidRPr="00744780" w14:paraId="16B939DB" w14:textId="77777777" w:rsidTr="00D520E1">
        <w:tc>
          <w:tcPr>
            <w:tcW w:w="3715" w:type="dxa"/>
            <w:vAlign w:val="center"/>
          </w:tcPr>
          <w:p w14:paraId="7B02FF99" w14:textId="5E904EF6" w:rsidR="00D520E1" w:rsidRPr="00D520E1" w:rsidRDefault="00D520E1" w:rsidP="00D520E1">
            <w:pPr>
              <w:pStyle w:val="BodyText"/>
              <w:spacing w:after="600"/>
              <w:jc w:val="center"/>
              <w:rPr>
                <w:lang w:val="vi-VN"/>
              </w:rPr>
            </w:pPr>
            <w:r>
              <w:rPr>
                <w:lang w:val="en-US"/>
              </w:rPr>
              <w:t>Nguyễn</w:t>
            </w:r>
            <w:r>
              <w:rPr>
                <w:lang w:val="vi-VN"/>
              </w:rPr>
              <w:t xml:space="preserve"> Ngọc Đức</w:t>
            </w:r>
          </w:p>
        </w:tc>
        <w:tc>
          <w:tcPr>
            <w:tcW w:w="2551" w:type="dxa"/>
            <w:vAlign w:val="center"/>
          </w:tcPr>
          <w:p w14:paraId="5728F62E" w14:textId="77777777" w:rsidR="00D520E1" w:rsidRPr="00744780" w:rsidRDefault="00D520E1" w:rsidP="00D520E1">
            <w:pPr>
              <w:pStyle w:val="BodyText"/>
              <w:spacing w:before="100" w:beforeAutospacing="1" w:after="600"/>
              <w:jc w:val="center"/>
            </w:pPr>
          </w:p>
        </w:tc>
        <w:tc>
          <w:tcPr>
            <w:tcW w:w="3402" w:type="dxa"/>
            <w:vAlign w:val="center"/>
          </w:tcPr>
          <w:p w14:paraId="59791F79" w14:textId="77777777" w:rsidR="00D520E1" w:rsidRPr="00744780" w:rsidRDefault="00D520E1" w:rsidP="00D520E1">
            <w:pPr>
              <w:pStyle w:val="BodyText"/>
              <w:spacing w:before="100" w:beforeAutospacing="1" w:after="600"/>
              <w:jc w:val="center"/>
            </w:pPr>
          </w:p>
        </w:tc>
      </w:tr>
      <w:tr w:rsidR="00D520E1" w:rsidRPr="00744780" w14:paraId="5B953FD8" w14:textId="77777777" w:rsidTr="00D520E1">
        <w:tc>
          <w:tcPr>
            <w:tcW w:w="3715" w:type="dxa"/>
            <w:vAlign w:val="center"/>
          </w:tcPr>
          <w:p w14:paraId="58B02A43" w14:textId="7B8218D1" w:rsidR="00D520E1" w:rsidRPr="00D520E1" w:rsidRDefault="00D520E1" w:rsidP="00D520E1">
            <w:pPr>
              <w:pStyle w:val="BodyText"/>
              <w:spacing w:after="600"/>
              <w:jc w:val="center"/>
              <w:rPr>
                <w:lang w:val="vi-VN"/>
              </w:rPr>
            </w:pPr>
            <w:r>
              <w:rPr>
                <w:lang w:val="en-US"/>
              </w:rPr>
              <w:t>Nguyễn</w:t>
            </w:r>
            <w:r>
              <w:rPr>
                <w:lang w:val="vi-VN"/>
              </w:rPr>
              <w:t xml:space="preserve"> Tiến Đạt (062)</w:t>
            </w:r>
          </w:p>
        </w:tc>
        <w:tc>
          <w:tcPr>
            <w:tcW w:w="2551" w:type="dxa"/>
            <w:vAlign w:val="center"/>
          </w:tcPr>
          <w:p w14:paraId="5FDD20E4" w14:textId="77777777" w:rsidR="00D520E1" w:rsidRPr="00744780" w:rsidRDefault="00D520E1" w:rsidP="00D520E1">
            <w:pPr>
              <w:pStyle w:val="BodyText"/>
              <w:spacing w:before="100" w:beforeAutospacing="1" w:after="600"/>
              <w:jc w:val="center"/>
            </w:pPr>
          </w:p>
        </w:tc>
        <w:tc>
          <w:tcPr>
            <w:tcW w:w="3402" w:type="dxa"/>
            <w:vAlign w:val="center"/>
          </w:tcPr>
          <w:p w14:paraId="4143A81D" w14:textId="77777777" w:rsidR="00D520E1" w:rsidRPr="00744780" w:rsidRDefault="00D520E1" w:rsidP="00D520E1">
            <w:pPr>
              <w:pStyle w:val="BodyText"/>
              <w:spacing w:before="100" w:beforeAutospacing="1" w:after="600"/>
              <w:jc w:val="center"/>
            </w:pPr>
          </w:p>
        </w:tc>
      </w:tr>
    </w:tbl>
    <w:p w14:paraId="07BF1D1C" w14:textId="77777777" w:rsidR="00D520E1" w:rsidRPr="00744780" w:rsidRDefault="00D520E1" w:rsidP="00D520E1">
      <w:pPr>
        <w:pStyle w:val="BodyText"/>
        <w:tabs>
          <w:tab w:val="left" w:pos="1630"/>
        </w:tabs>
        <w:spacing w:before="100" w:beforeAutospacing="1" w:after="100" w:afterAutospacing="1"/>
      </w:pPr>
    </w:p>
    <w:p w14:paraId="49CC7444" w14:textId="77777777" w:rsidR="00D520E1" w:rsidRPr="00744780" w:rsidRDefault="00D520E1" w:rsidP="00D520E1">
      <w:pPr>
        <w:spacing w:before="120" w:after="120"/>
        <w:rPr>
          <w:sz w:val="30"/>
        </w:rPr>
      </w:pPr>
      <w:r w:rsidRPr="00744780">
        <w:rPr>
          <w:sz w:val="30"/>
        </w:rPr>
        <w:t>Giảng viên chấm:</w:t>
      </w:r>
    </w:p>
    <w:tbl>
      <w:tblPr>
        <w:tblW w:w="0" w:type="auto"/>
        <w:tblInd w:w="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272"/>
        <w:gridCol w:w="3165"/>
        <w:gridCol w:w="3166"/>
      </w:tblGrid>
      <w:tr w:rsidR="00D520E1" w:rsidRPr="00744780" w14:paraId="499E86E5" w14:textId="77777777" w:rsidTr="00F32329">
        <w:trPr>
          <w:trHeight w:val="583"/>
        </w:trPr>
        <w:tc>
          <w:tcPr>
            <w:tcW w:w="3272" w:type="dxa"/>
            <w:vAlign w:val="center"/>
          </w:tcPr>
          <w:p w14:paraId="43953E47" w14:textId="77777777" w:rsidR="00D520E1" w:rsidRPr="00744780" w:rsidRDefault="00D520E1" w:rsidP="00F32329">
            <w:pPr>
              <w:pStyle w:val="TableParagraph"/>
              <w:spacing w:before="100" w:beforeAutospacing="1" w:after="100" w:afterAutospacing="1"/>
              <w:ind w:left="381" w:right="371"/>
              <w:jc w:val="center"/>
              <w:rPr>
                <w:b/>
                <w:sz w:val="30"/>
              </w:rPr>
            </w:pPr>
            <w:r w:rsidRPr="00744780">
              <w:rPr>
                <w:b/>
                <w:sz w:val="30"/>
              </w:rPr>
              <w:t>Họ và tên</w:t>
            </w:r>
          </w:p>
        </w:tc>
        <w:tc>
          <w:tcPr>
            <w:tcW w:w="3165" w:type="dxa"/>
            <w:vAlign w:val="center"/>
          </w:tcPr>
          <w:p w14:paraId="4F830102" w14:textId="77777777" w:rsidR="00D520E1" w:rsidRPr="00744780" w:rsidRDefault="00D520E1" w:rsidP="00F32329">
            <w:pPr>
              <w:pStyle w:val="TableParagraph"/>
              <w:spacing w:before="100" w:beforeAutospacing="1" w:after="100" w:afterAutospacing="1"/>
              <w:ind w:left="381" w:right="371"/>
              <w:jc w:val="center"/>
              <w:rPr>
                <w:b/>
                <w:sz w:val="30"/>
              </w:rPr>
            </w:pPr>
            <w:r w:rsidRPr="00744780">
              <w:rPr>
                <w:b/>
                <w:sz w:val="30"/>
              </w:rPr>
              <w:t>Chữ ký</w:t>
            </w:r>
          </w:p>
        </w:tc>
        <w:tc>
          <w:tcPr>
            <w:tcW w:w="3166" w:type="dxa"/>
            <w:vAlign w:val="center"/>
          </w:tcPr>
          <w:p w14:paraId="6FCA940C" w14:textId="77777777" w:rsidR="00D520E1" w:rsidRPr="00744780" w:rsidRDefault="00D520E1" w:rsidP="00F32329">
            <w:pPr>
              <w:pStyle w:val="TableParagraph"/>
              <w:spacing w:before="100" w:beforeAutospacing="1" w:after="100" w:afterAutospacing="1"/>
              <w:ind w:left="1047" w:right="1038"/>
              <w:jc w:val="center"/>
              <w:rPr>
                <w:b/>
                <w:sz w:val="30"/>
              </w:rPr>
            </w:pPr>
            <w:r w:rsidRPr="00744780">
              <w:rPr>
                <w:b/>
                <w:sz w:val="30"/>
              </w:rPr>
              <w:t>Ghi chú</w:t>
            </w:r>
          </w:p>
        </w:tc>
      </w:tr>
      <w:tr w:rsidR="00D520E1" w:rsidRPr="00744780" w14:paraId="107E5E12" w14:textId="77777777" w:rsidTr="00F32329">
        <w:trPr>
          <w:trHeight w:val="1782"/>
        </w:trPr>
        <w:tc>
          <w:tcPr>
            <w:tcW w:w="3272" w:type="dxa"/>
            <w:vAlign w:val="center"/>
          </w:tcPr>
          <w:p w14:paraId="61A9E6D1" w14:textId="77777777" w:rsidR="00D520E1" w:rsidRPr="00744780" w:rsidRDefault="00D520E1" w:rsidP="00F32329">
            <w:pPr>
              <w:pStyle w:val="TableParagraph"/>
              <w:spacing w:before="100" w:beforeAutospacing="1" w:after="100" w:afterAutospacing="1"/>
              <w:ind w:right="371"/>
              <w:jc w:val="center"/>
              <w:rPr>
                <w:sz w:val="30"/>
              </w:rPr>
            </w:pPr>
            <w:r w:rsidRPr="00744780">
              <w:rPr>
                <w:sz w:val="30"/>
              </w:rPr>
              <w:t>Giảng viên chấm 1:</w:t>
            </w:r>
          </w:p>
        </w:tc>
        <w:tc>
          <w:tcPr>
            <w:tcW w:w="3165" w:type="dxa"/>
          </w:tcPr>
          <w:p w14:paraId="4E08C1C8" w14:textId="77777777" w:rsidR="00D520E1" w:rsidRPr="00744780" w:rsidRDefault="00D520E1" w:rsidP="00F32329">
            <w:pPr>
              <w:pStyle w:val="TableParagraph"/>
              <w:spacing w:before="100" w:beforeAutospacing="1" w:after="100" w:afterAutospacing="1"/>
              <w:rPr>
                <w:sz w:val="28"/>
              </w:rPr>
            </w:pPr>
          </w:p>
        </w:tc>
        <w:tc>
          <w:tcPr>
            <w:tcW w:w="3166" w:type="dxa"/>
          </w:tcPr>
          <w:p w14:paraId="40FEF80A" w14:textId="77777777" w:rsidR="00D520E1" w:rsidRPr="00744780" w:rsidRDefault="00D520E1" w:rsidP="00F32329">
            <w:pPr>
              <w:pStyle w:val="TableParagraph"/>
              <w:spacing w:before="100" w:beforeAutospacing="1" w:after="100" w:afterAutospacing="1"/>
              <w:rPr>
                <w:sz w:val="28"/>
              </w:rPr>
            </w:pPr>
          </w:p>
        </w:tc>
      </w:tr>
      <w:tr w:rsidR="00D520E1" w:rsidRPr="00744780" w14:paraId="061CBCEB" w14:textId="77777777" w:rsidTr="00F32329">
        <w:trPr>
          <w:trHeight w:val="1863"/>
        </w:trPr>
        <w:tc>
          <w:tcPr>
            <w:tcW w:w="3272" w:type="dxa"/>
            <w:vAlign w:val="center"/>
          </w:tcPr>
          <w:p w14:paraId="5AEB821F" w14:textId="77777777" w:rsidR="00D520E1" w:rsidRPr="00744780" w:rsidRDefault="00D520E1" w:rsidP="00F32329">
            <w:pPr>
              <w:pStyle w:val="TableParagraph"/>
              <w:spacing w:before="100" w:beforeAutospacing="1" w:after="100" w:afterAutospacing="1"/>
              <w:ind w:right="371"/>
              <w:jc w:val="center"/>
              <w:rPr>
                <w:sz w:val="30"/>
              </w:rPr>
            </w:pPr>
            <w:r w:rsidRPr="00744780">
              <w:rPr>
                <w:sz w:val="30"/>
              </w:rPr>
              <w:t>Giảng viên chấm 2:</w:t>
            </w:r>
          </w:p>
        </w:tc>
        <w:tc>
          <w:tcPr>
            <w:tcW w:w="3165" w:type="dxa"/>
          </w:tcPr>
          <w:p w14:paraId="17EBD833" w14:textId="77777777" w:rsidR="00D520E1" w:rsidRPr="00744780" w:rsidRDefault="00D520E1" w:rsidP="00F32329">
            <w:pPr>
              <w:pStyle w:val="TableParagraph"/>
              <w:spacing w:before="100" w:beforeAutospacing="1" w:after="100" w:afterAutospacing="1"/>
              <w:rPr>
                <w:sz w:val="28"/>
              </w:rPr>
            </w:pPr>
          </w:p>
        </w:tc>
        <w:tc>
          <w:tcPr>
            <w:tcW w:w="3166" w:type="dxa"/>
          </w:tcPr>
          <w:p w14:paraId="4DD1D672" w14:textId="77777777" w:rsidR="00D520E1" w:rsidRPr="00744780" w:rsidRDefault="00D520E1" w:rsidP="00F32329">
            <w:pPr>
              <w:pStyle w:val="TableParagraph"/>
              <w:spacing w:before="100" w:beforeAutospacing="1" w:after="100" w:afterAutospacing="1"/>
              <w:rPr>
                <w:sz w:val="28"/>
              </w:rPr>
            </w:pPr>
          </w:p>
        </w:tc>
      </w:tr>
    </w:tbl>
    <w:p w14:paraId="17882D42" w14:textId="77777777" w:rsidR="00D520E1" w:rsidRPr="00744780" w:rsidRDefault="00D520E1" w:rsidP="00D520E1">
      <w:pPr>
        <w:spacing w:before="100" w:beforeAutospacing="1" w:after="100" w:afterAutospacing="1"/>
        <w:sectPr w:rsidR="00D520E1" w:rsidRPr="00744780" w:rsidSect="00752D7D">
          <w:pgSz w:w="11900" w:h="16820"/>
          <w:pgMar w:top="860" w:right="740" w:bottom="1200" w:left="1380" w:header="0" w:footer="1004" w:gutter="0"/>
          <w:pgNumType w:chapStyle="1"/>
          <w:cols w:space="720"/>
        </w:sectPr>
      </w:pPr>
    </w:p>
    <w:p w14:paraId="5E3D050E" w14:textId="77777777" w:rsidR="00D520E1" w:rsidRPr="00744780" w:rsidRDefault="00D520E1" w:rsidP="00D520E1">
      <w:pPr>
        <w:spacing w:before="100" w:beforeAutospacing="1" w:after="100" w:afterAutospacing="1"/>
        <w:sectPr w:rsidR="00D520E1" w:rsidRPr="00744780" w:rsidSect="00752D7D">
          <w:type w:val="continuous"/>
          <w:pgSz w:w="11900" w:h="16820"/>
          <w:pgMar w:top="1520" w:right="740" w:bottom="1200" w:left="1380" w:header="720" w:footer="720" w:gutter="0"/>
          <w:cols w:space="720"/>
        </w:sectPr>
      </w:pPr>
    </w:p>
    <w:bookmarkStart w:id="1" w:name="_Toc162342957" w:displacedByCustomXml="next"/>
    <w:sdt>
      <w:sdtPr>
        <w:rPr>
          <w:rFonts w:ascii="Times New Roman" w:eastAsiaTheme="minorEastAsia" w:hAnsi="Times New Roman" w:cstheme="minorBidi"/>
          <w:color w:val="auto"/>
          <w:sz w:val="28"/>
          <w:szCs w:val="22"/>
          <w:lang w:eastAsia="zh-CN"/>
        </w:rPr>
        <w:id w:val="-1789572477"/>
        <w:docPartObj>
          <w:docPartGallery w:val="Table of Contents"/>
          <w:docPartUnique/>
        </w:docPartObj>
      </w:sdtPr>
      <w:sdtEndPr>
        <w:rPr>
          <w:b/>
          <w:bCs/>
          <w:noProof/>
        </w:rPr>
      </w:sdtEndPr>
      <w:sdtContent>
        <w:p w14:paraId="56DC0895" w14:textId="5D2CDEFF" w:rsidR="0002048F" w:rsidRPr="00E30C35" w:rsidRDefault="0002048F" w:rsidP="0002048F">
          <w:pPr>
            <w:pStyle w:val="TOCHeading"/>
            <w:jc w:val="center"/>
            <w:rPr>
              <w:rFonts w:ascii="Times New Roman" w:hAnsi="Times New Roman" w:cs="Times New Roman"/>
              <w:lang w:val="vi-VN"/>
            </w:rPr>
          </w:pPr>
          <w:r w:rsidRPr="00E30C35">
            <w:rPr>
              <w:rFonts w:ascii="Times New Roman" w:hAnsi="Times New Roman" w:cs="Times New Roman"/>
              <w:b/>
              <w:color w:val="auto"/>
            </w:rPr>
            <w:t>MỤC</w:t>
          </w:r>
          <w:r w:rsidRPr="00E30C35">
            <w:rPr>
              <w:rFonts w:ascii="Times New Roman" w:hAnsi="Times New Roman" w:cs="Times New Roman"/>
              <w:b/>
              <w:color w:val="auto"/>
              <w:lang w:val="vi-VN"/>
            </w:rPr>
            <w:t xml:space="preserve"> LỤC</w:t>
          </w:r>
        </w:p>
        <w:p w14:paraId="0BCC28E6" w14:textId="547FB600" w:rsidR="00791EDC" w:rsidRPr="00FE1C72" w:rsidRDefault="00791EDC">
          <w:pPr>
            <w:pStyle w:val="TOC1"/>
            <w:rPr>
              <w:rFonts w:asciiTheme="minorHAnsi" w:hAnsiTheme="minorHAnsi"/>
              <w:noProof/>
              <w:kern w:val="2"/>
              <w:sz w:val="22"/>
              <w14:ligatures w14:val="standardContextual"/>
            </w:rPr>
          </w:pPr>
          <w:r w:rsidRPr="00FE1C72">
            <w:fldChar w:fldCharType="begin"/>
          </w:r>
          <w:r w:rsidRPr="00FE1C72">
            <w:instrText xml:space="preserve"> TOC \o "1-3" \h \z \u </w:instrText>
          </w:r>
          <w:r w:rsidRPr="00FE1C72">
            <w:fldChar w:fldCharType="separate"/>
          </w:r>
          <w:hyperlink w:anchor="_Toc162347419" w:history="1">
            <w:r w:rsidRPr="00FE1C72">
              <w:rPr>
                <w:rStyle w:val="Hyperlink"/>
                <w:rFonts w:eastAsia="Times New Roman" w:cs="Times New Roman"/>
                <w:noProof/>
                <w:lang w:val="vi-VN"/>
              </w:rPr>
              <w:t>LỜI MỞ ĐẦU</w:t>
            </w:r>
            <w:r w:rsidRPr="00FE1C72">
              <w:rPr>
                <w:noProof/>
                <w:webHidden/>
              </w:rPr>
              <w:tab/>
            </w:r>
            <w:r w:rsidRPr="00FE1C72">
              <w:rPr>
                <w:noProof/>
                <w:webHidden/>
              </w:rPr>
              <w:fldChar w:fldCharType="begin"/>
            </w:r>
            <w:r w:rsidRPr="00FE1C72">
              <w:rPr>
                <w:noProof/>
                <w:webHidden/>
              </w:rPr>
              <w:instrText xml:space="preserve"> PAGEREF _Toc162347419 \h </w:instrText>
            </w:r>
            <w:r w:rsidRPr="00FE1C72">
              <w:rPr>
                <w:noProof/>
                <w:webHidden/>
              </w:rPr>
            </w:r>
            <w:r w:rsidRPr="00FE1C72">
              <w:rPr>
                <w:noProof/>
                <w:webHidden/>
              </w:rPr>
              <w:fldChar w:fldCharType="separate"/>
            </w:r>
            <w:r w:rsidRPr="00FE1C72">
              <w:rPr>
                <w:noProof/>
                <w:webHidden/>
              </w:rPr>
              <w:t>5</w:t>
            </w:r>
            <w:r w:rsidRPr="00FE1C72">
              <w:rPr>
                <w:noProof/>
                <w:webHidden/>
              </w:rPr>
              <w:fldChar w:fldCharType="end"/>
            </w:r>
          </w:hyperlink>
        </w:p>
        <w:p w14:paraId="3249A625" w14:textId="3E2E348E" w:rsidR="00791EDC" w:rsidRPr="00FE1C72" w:rsidRDefault="00000000">
          <w:pPr>
            <w:pStyle w:val="TOC1"/>
            <w:rPr>
              <w:rFonts w:asciiTheme="minorHAnsi" w:hAnsiTheme="minorHAnsi"/>
              <w:noProof/>
              <w:kern w:val="2"/>
              <w:sz w:val="22"/>
              <w14:ligatures w14:val="standardContextual"/>
            </w:rPr>
          </w:pPr>
          <w:hyperlink w:anchor="_Toc162347420" w:history="1">
            <w:r w:rsidR="00791EDC" w:rsidRPr="00FE1C72">
              <w:rPr>
                <w:rStyle w:val="Hyperlink"/>
                <w:rFonts w:cs="Times New Roman"/>
                <w:noProof/>
                <w:lang w:val="vi-VN"/>
              </w:rPr>
              <w:t>CHƯƠNG 1: KHẢO SÁT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_Toc162347420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4E77A1D2" w14:textId="42BF7BB3" w:rsidR="00791EDC" w:rsidRPr="00FE1C72" w:rsidRDefault="00000000">
          <w:pPr>
            <w:pStyle w:val="TOC2"/>
            <w:tabs>
              <w:tab w:val="left" w:pos="1100"/>
              <w:tab w:val="right" w:leader="dot" w:pos="9350"/>
            </w:tabs>
            <w:rPr>
              <w:rFonts w:asciiTheme="minorHAnsi" w:hAnsiTheme="minorHAnsi"/>
              <w:noProof/>
              <w:kern w:val="2"/>
              <w:sz w:val="22"/>
              <w14:ligatures w14:val="standardContextual"/>
            </w:rPr>
          </w:pPr>
          <w:hyperlink w:anchor="_Toc162347421" w:history="1">
            <w:r w:rsidR="00791EDC" w:rsidRPr="00FE1C72">
              <w:rPr>
                <w:rStyle w:val="Hyperlink"/>
                <w:rFonts w:cs="Times New Roman"/>
                <w:noProof/>
                <w:lang w:val="vi-VN"/>
              </w:rPr>
              <w:t>1.1.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Giới thiệu về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_Toc162347421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5E87E0F6" w14:textId="4C0C0761" w:rsidR="00791EDC" w:rsidRPr="00FE1C72" w:rsidRDefault="00000000">
          <w:pPr>
            <w:pStyle w:val="TOC3"/>
            <w:tabs>
              <w:tab w:val="left" w:pos="1540"/>
            </w:tabs>
            <w:rPr>
              <w:rFonts w:asciiTheme="minorHAnsi" w:hAnsiTheme="minorHAnsi"/>
              <w:noProof/>
              <w:kern w:val="2"/>
              <w:sz w:val="22"/>
              <w14:ligatures w14:val="standardContextual"/>
            </w:rPr>
          </w:pPr>
          <w:hyperlink w:anchor="_Toc162347422" w:history="1">
            <w:r w:rsidR="00791EDC" w:rsidRPr="00FE1C72">
              <w:rPr>
                <w:rStyle w:val="Hyperlink"/>
                <w:rFonts w:cs="Times New Roman"/>
                <w:noProof/>
                <w:lang w:val="vi-VN"/>
              </w:rPr>
              <w:t>1.1.1.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Giới thiệu chung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_Toc162347422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1DCE17E2" w14:textId="642C298E" w:rsidR="00791EDC" w:rsidRPr="00FE1C72" w:rsidRDefault="00000000">
          <w:pPr>
            <w:pStyle w:val="TOC3"/>
            <w:tabs>
              <w:tab w:val="left" w:pos="1540"/>
            </w:tabs>
            <w:rPr>
              <w:rFonts w:asciiTheme="minorHAnsi" w:hAnsiTheme="minorHAnsi"/>
              <w:noProof/>
              <w:kern w:val="2"/>
              <w:sz w:val="22"/>
              <w14:ligatures w14:val="standardContextual"/>
            </w:rPr>
          </w:pPr>
          <w:hyperlink w:anchor="_Toc162347423" w:history="1">
            <w:r w:rsidR="00791EDC" w:rsidRPr="00FE1C72">
              <w:rPr>
                <w:rStyle w:val="Hyperlink"/>
                <w:rFonts w:cs="Times New Roman"/>
                <w:noProof/>
                <w:lang w:val="vi-VN"/>
              </w:rPr>
              <w:t>1.1.2.</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Hình thức hoạt động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_Toc162347423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0676FCC4" w14:textId="3C90FB44" w:rsidR="00791EDC" w:rsidRPr="00FE1C72" w:rsidRDefault="00000000">
          <w:pPr>
            <w:pStyle w:val="TOC3"/>
            <w:tabs>
              <w:tab w:val="left" w:pos="1540"/>
            </w:tabs>
            <w:rPr>
              <w:rFonts w:asciiTheme="minorHAnsi" w:hAnsiTheme="minorHAnsi"/>
              <w:noProof/>
              <w:kern w:val="2"/>
              <w:sz w:val="22"/>
              <w14:ligatures w14:val="standardContextual"/>
            </w:rPr>
          </w:pPr>
          <w:hyperlink w:anchor="_Toc162347424" w:history="1">
            <w:r w:rsidR="00791EDC" w:rsidRPr="00FE1C72">
              <w:rPr>
                <w:rStyle w:val="Hyperlink"/>
                <w:rFonts w:cs="Times New Roman"/>
                <w:noProof/>
                <w:lang w:val="vi-VN"/>
              </w:rPr>
              <w:t>1.1.3.</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Phạm vi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_Toc162347424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1DCB9F81" w14:textId="046F75F3" w:rsidR="00791EDC" w:rsidRPr="00FE1C72" w:rsidRDefault="00000000">
          <w:pPr>
            <w:pStyle w:val="TOC3"/>
            <w:tabs>
              <w:tab w:val="left" w:pos="1540"/>
            </w:tabs>
            <w:rPr>
              <w:rFonts w:asciiTheme="minorHAnsi" w:hAnsiTheme="minorHAnsi"/>
              <w:noProof/>
              <w:kern w:val="2"/>
              <w:sz w:val="22"/>
              <w14:ligatures w14:val="standardContextual"/>
            </w:rPr>
          </w:pPr>
          <w:hyperlink w:anchor="_Toc162347425" w:history="1">
            <w:r w:rsidR="00791EDC" w:rsidRPr="00FE1C72">
              <w:rPr>
                <w:rStyle w:val="Hyperlink"/>
                <w:rFonts w:cs="Times New Roman"/>
                <w:noProof/>
                <w:lang w:val="vi-VN"/>
              </w:rPr>
              <w:t>1.1.4.</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Các điều kiện ràng buộc</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_Toc162347425 \h </w:instrText>
            </w:r>
            <w:r w:rsidR="00791EDC" w:rsidRPr="00FE1C72">
              <w:rPr>
                <w:noProof/>
                <w:webHidden/>
              </w:rPr>
            </w:r>
            <w:r w:rsidR="00791EDC" w:rsidRPr="00FE1C72">
              <w:rPr>
                <w:noProof/>
                <w:webHidden/>
              </w:rPr>
              <w:fldChar w:fldCharType="separate"/>
            </w:r>
            <w:r w:rsidR="00791EDC" w:rsidRPr="00FE1C72">
              <w:rPr>
                <w:noProof/>
                <w:webHidden/>
              </w:rPr>
              <w:t>2</w:t>
            </w:r>
            <w:r w:rsidR="00791EDC" w:rsidRPr="00FE1C72">
              <w:rPr>
                <w:noProof/>
                <w:webHidden/>
              </w:rPr>
              <w:fldChar w:fldCharType="end"/>
            </w:r>
          </w:hyperlink>
        </w:p>
        <w:p w14:paraId="27B2E976" w14:textId="419FE60E" w:rsidR="00791EDC" w:rsidRPr="00FE1C72" w:rsidRDefault="00000000">
          <w:pPr>
            <w:pStyle w:val="TOC3"/>
            <w:tabs>
              <w:tab w:val="left" w:pos="1540"/>
            </w:tabs>
            <w:rPr>
              <w:rFonts w:asciiTheme="minorHAnsi" w:hAnsiTheme="minorHAnsi"/>
              <w:noProof/>
              <w:kern w:val="2"/>
              <w:sz w:val="22"/>
              <w14:ligatures w14:val="standardContextual"/>
            </w:rPr>
          </w:pPr>
          <w:hyperlink w:anchor="_Toc162347426" w:history="1">
            <w:r w:rsidR="00791EDC" w:rsidRPr="00FE1C72">
              <w:rPr>
                <w:rStyle w:val="Hyperlink"/>
                <w:rFonts w:cs="Times New Roman"/>
                <w:noProof/>
                <w:lang w:val="vi-VN"/>
              </w:rPr>
              <w:t>1.1.5.</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Sản phẩm bàn giao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_Toc162347426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15B3264B" w14:textId="2B82EC1F" w:rsidR="00791EDC" w:rsidRPr="00FE1C72" w:rsidRDefault="00000000">
          <w:pPr>
            <w:pStyle w:val="TOC2"/>
            <w:tabs>
              <w:tab w:val="left" w:pos="1100"/>
              <w:tab w:val="right" w:leader="dot" w:pos="9350"/>
            </w:tabs>
            <w:rPr>
              <w:rFonts w:asciiTheme="minorHAnsi" w:hAnsiTheme="minorHAnsi"/>
              <w:noProof/>
              <w:kern w:val="2"/>
              <w:sz w:val="22"/>
              <w14:ligatures w14:val="standardContextual"/>
            </w:rPr>
          </w:pPr>
          <w:hyperlink w:anchor="_Toc162347427" w:history="1">
            <w:r w:rsidR="00791EDC" w:rsidRPr="00FE1C72">
              <w:rPr>
                <w:rStyle w:val="Hyperlink"/>
                <w:rFonts w:cs="Times New Roman"/>
                <w:noProof/>
                <w:lang w:val="vi-VN"/>
              </w:rPr>
              <w:t>1.2.</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Sản phẩm bàn giao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_Toc162347427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14D0B73B" w14:textId="27415605" w:rsidR="00791EDC" w:rsidRPr="00FE1C72" w:rsidRDefault="00000000">
          <w:pPr>
            <w:pStyle w:val="TOC3"/>
            <w:tabs>
              <w:tab w:val="left" w:pos="1540"/>
            </w:tabs>
            <w:rPr>
              <w:rFonts w:asciiTheme="minorHAnsi" w:hAnsiTheme="minorHAnsi"/>
              <w:noProof/>
              <w:kern w:val="2"/>
              <w:sz w:val="22"/>
              <w14:ligatures w14:val="standardContextual"/>
            </w:rPr>
          </w:pPr>
          <w:hyperlink w:anchor="_Toc162347428" w:history="1">
            <w:r w:rsidR="00791EDC" w:rsidRPr="00FE1C72">
              <w:rPr>
                <w:rStyle w:val="Hyperlink"/>
                <w:rFonts w:cs="Times New Roman"/>
                <w:noProof/>
                <w:lang w:val="vi-VN"/>
              </w:rPr>
              <w:t>1.2.1.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Mô tả về sản phẩm bàn giao quản lý quán bida</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_Toc162347428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26121DD0" w14:textId="538D8167" w:rsidR="00791EDC" w:rsidRPr="00FE1C72" w:rsidRDefault="00000000">
          <w:pPr>
            <w:pStyle w:val="TOC3"/>
            <w:tabs>
              <w:tab w:val="left" w:pos="1540"/>
            </w:tabs>
            <w:rPr>
              <w:rFonts w:asciiTheme="minorHAnsi" w:hAnsiTheme="minorHAnsi"/>
              <w:noProof/>
              <w:kern w:val="2"/>
              <w:sz w:val="22"/>
              <w14:ligatures w14:val="standardContextual"/>
            </w:rPr>
          </w:pPr>
          <w:hyperlink w:anchor="_Toc162347429" w:history="1">
            <w:r w:rsidR="00791EDC" w:rsidRPr="00FE1C72">
              <w:rPr>
                <w:rStyle w:val="Hyperlink"/>
                <w:rFonts w:cs="Times New Roman"/>
                <w:noProof/>
                <w:lang w:val="vi-VN"/>
              </w:rPr>
              <w:t>1.2.2.</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Các chức năng chính của quản lý quán bida</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_Toc162347429 \h </w:instrText>
            </w:r>
            <w:r w:rsidR="00791EDC" w:rsidRPr="00FE1C72">
              <w:rPr>
                <w:noProof/>
                <w:webHidden/>
              </w:rPr>
            </w:r>
            <w:r w:rsidR="00791EDC" w:rsidRPr="00FE1C72">
              <w:rPr>
                <w:noProof/>
                <w:webHidden/>
              </w:rPr>
              <w:fldChar w:fldCharType="separate"/>
            </w:r>
            <w:r w:rsidR="00791EDC" w:rsidRPr="00FE1C72">
              <w:rPr>
                <w:noProof/>
                <w:webHidden/>
              </w:rPr>
              <w:t>3</w:t>
            </w:r>
            <w:r w:rsidR="00791EDC" w:rsidRPr="00FE1C72">
              <w:rPr>
                <w:noProof/>
                <w:webHidden/>
              </w:rPr>
              <w:fldChar w:fldCharType="end"/>
            </w:r>
          </w:hyperlink>
        </w:p>
        <w:p w14:paraId="200E8410" w14:textId="3414FBD8" w:rsidR="00791EDC" w:rsidRPr="00FE1C72" w:rsidRDefault="00000000">
          <w:pPr>
            <w:pStyle w:val="TOC1"/>
            <w:rPr>
              <w:rFonts w:asciiTheme="minorHAnsi" w:hAnsiTheme="minorHAnsi"/>
              <w:noProof/>
              <w:kern w:val="2"/>
              <w:sz w:val="22"/>
              <w14:ligatures w14:val="standardContextual"/>
            </w:rPr>
          </w:pPr>
          <w:hyperlink w:anchor="_Toc162347430" w:history="1">
            <w:r w:rsidR="00791EDC" w:rsidRPr="00FE1C72">
              <w:rPr>
                <w:rStyle w:val="Hyperlink"/>
                <w:rFonts w:eastAsia="Times New Roman" w:cs="Times New Roman"/>
                <w:noProof/>
                <w:lang w:val="vi-VN"/>
              </w:rPr>
              <w:t>CHƯƠNG 2: QUẢN LÝ PHẠM VI</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_Toc162347430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67ED28EF" w14:textId="6840E0F7" w:rsidR="00791EDC" w:rsidRPr="00FE1C72" w:rsidRDefault="00000000">
          <w:pPr>
            <w:pStyle w:val="TOC2"/>
            <w:tabs>
              <w:tab w:val="left" w:pos="1100"/>
              <w:tab w:val="right" w:leader="dot" w:pos="9350"/>
            </w:tabs>
            <w:rPr>
              <w:rFonts w:asciiTheme="minorHAnsi" w:hAnsiTheme="minorHAnsi"/>
              <w:noProof/>
              <w:kern w:val="2"/>
              <w:sz w:val="22"/>
              <w14:ligatures w14:val="standardContextual"/>
            </w:rPr>
          </w:pPr>
          <w:hyperlink w:anchor="_Toc162347431" w:history="1">
            <w:r w:rsidR="00791EDC" w:rsidRPr="00FE1C72">
              <w:rPr>
                <w:rStyle w:val="Hyperlink"/>
                <w:rFonts w:eastAsia="Times New Roman" w:cs="Times New Roman"/>
                <w:noProof/>
                <w:lang w:val="vi-VN"/>
              </w:rPr>
              <w:t>2.1.</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Phạm vi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_Toc162347431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104851D6" w14:textId="47A305C6" w:rsidR="00791EDC" w:rsidRPr="00FE1C72" w:rsidRDefault="00000000">
          <w:pPr>
            <w:pStyle w:val="TOC3"/>
            <w:rPr>
              <w:rFonts w:asciiTheme="minorHAnsi" w:hAnsiTheme="minorHAnsi"/>
              <w:noProof/>
              <w:kern w:val="2"/>
              <w:sz w:val="22"/>
              <w14:ligatures w14:val="standardContextual"/>
            </w:rPr>
          </w:pPr>
          <w:hyperlink w:anchor="_Toc162347432" w:history="1">
            <w:r w:rsidR="00791EDC" w:rsidRPr="00FE1C72">
              <w:rPr>
                <w:rStyle w:val="Hyperlink"/>
                <w:rFonts w:cs="Times New Roman"/>
                <w:noProof/>
                <w:lang w:val="vi-VN"/>
              </w:rPr>
              <w:t>2.1.1. Phạm vi sản phẩm</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_Toc162347432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41783FA1" w14:textId="2ACBB5D5" w:rsidR="00791EDC" w:rsidRPr="00FE1C72" w:rsidRDefault="00000000">
          <w:pPr>
            <w:pStyle w:val="TOC3"/>
            <w:rPr>
              <w:rFonts w:asciiTheme="minorHAnsi" w:hAnsiTheme="minorHAnsi"/>
              <w:noProof/>
              <w:kern w:val="2"/>
              <w:sz w:val="22"/>
              <w14:ligatures w14:val="standardContextual"/>
            </w:rPr>
          </w:pPr>
          <w:hyperlink w:anchor="_Toc162347433" w:history="1">
            <w:r w:rsidR="00791EDC" w:rsidRPr="00FE1C72">
              <w:rPr>
                <w:rStyle w:val="Hyperlink"/>
                <w:rFonts w:cs="Times New Roman"/>
                <w:noProof/>
                <w:lang w:val="vi-VN"/>
              </w:rPr>
              <w:t>2.1.2. Phạm vi tài nguyên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_Toc162347433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3D2DE8DE" w14:textId="3EDC1E31" w:rsidR="00791EDC" w:rsidRPr="00FE1C72" w:rsidRDefault="00000000">
          <w:pPr>
            <w:pStyle w:val="TOC3"/>
            <w:rPr>
              <w:rFonts w:asciiTheme="minorHAnsi" w:hAnsiTheme="minorHAnsi"/>
              <w:noProof/>
              <w:kern w:val="2"/>
              <w:sz w:val="22"/>
              <w14:ligatures w14:val="standardContextual"/>
            </w:rPr>
          </w:pPr>
          <w:hyperlink w:anchor="_Toc162347434" w:history="1">
            <w:r w:rsidR="00791EDC" w:rsidRPr="00FE1C72">
              <w:rPr>
                <w:rStyle w:val="Hyperlink"/>
                <w:rFonts w:cs="Times New Roman"/>
                <w:noProof/>
                <w:lang w:val="vi-VN"/>
              </w:rPr>
              <w:t>2.1.3. Phạm vi thời gian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_Toc162347434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254B5D46" w14:textId="22D2A063" w:rsidR="00791EDC" w:rsidRPr="00FE1C72" w:rsidRDefault="00000000">
          <w:pPr>
            <w:pStyle w:val="TOC3"/>
            <w:rPr>
              <w:rFonts w:asciiTheme="minorHAnsi" w:hAnsiTheme="minorHAnsi"/>
              <w:noProof/>
              <w:kern w:val="2"/>
              <w:sz w:val="22"/>
              <w14:ligatures w14:val="standardContextual"/>
            </w:rPr>
          </w:pPr>
          <w:hyperlink w:anchor="_Toc162347435" w:history="1">
            <w:r w:rsidR="00791EDC" w:rsidRPr="00FE1C72">
              <w:rPr>
                <w:rStyle w:val="Hyperlink"/>
                <w:rFonts w:cs="Times New Roman"/>
                <w:noProof/>
                <w:lang w:val="vi-VN"/>
              </w:rPr>
              <w:t xml:space="preserve">2.1.4. Hệ thống hoàn thiện được cài đặt tại </w:t>
            </w:r>
            <w:r w:rsidR="00791EDC" w:rsidRPr="00FE1C72">
              <w:rPr>
                <w:rStyle w:val="Hyperlink"/>
                <w:rFonts w:eastAsia="Times New Roman" w:cs="Times New Roman"/>
                <w:noProof/>
                <w:lang w:val="vi-VN"/>
              </w:rPr>
              <w:t>quán Magic Billiard</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_Toc162347435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57460AFD" w14:textId="7D53A54D" w:rsidR="00791EDC" w:rsidRPr="00FE1C72" w:rsidRDefault="00000000">
          <w:pPr>
            <w:pStyle w:val="TOC3"/>
            <w:rPr>
              <w:rFonts w:asciiTheme="minorHAnsi" w:hAnsiTheme="minorHAnsi"/>
              <w:noProof/>
              <w:kern w:val="2"/>
              <w:sz w:val="22"/>
              <w14:ligatures w14:val="standardContextual"/>
            </w:rPr>
          </w:pPr>
          <w:hyperlink w:anchor="_Toc162347436" w:history="1">
            <w:r w:rsidR="00791EDC" w:rsidRPr="00FE1C72">
              <w:rPr>
                <w:rStyle w:val="Hyperlink"/>
                <w:rFonts w:cs="Times New Roman"/>
                <w:noProof/>
                <w:lang w:val="vi-VN"/>
              </w:rPr>
              <w:t>2.1.5. Hệ cơ sở dữ liệu</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_Toc162347436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35206D78" w14:textId="16B09F8D" w:rsidR="00791EDC" w:rsidRPr="00FE1C72" w:rsidRDefault="00000000">
          <w:pPr>
            <w:pStyle w:val="TOC3"/>
            <w:rPr>
              <w:rFonts w:asciiTheme="minorHAnsi" w:hAnsiTheme="minorHAnsi"/>
              <w:noProof/>
              <w:kern w:val="2"/>
              <w:sz w:val="22"/>
              <w14:ligatures w14:val="standardContextual"/>
            </w:rPr>
          </w:pPr>
          <w:hyperlink w:anchor="_Toc162347437" w:history="1">
            <w:r w:rsidR="00791EDC" w:rsidRPr="00FE1C72">
              <w:rPr>
                <w:rStyle w:val="Hyperlink"/>
                <w:rFonts w:cs="Times New Roman"/>
                <w:noProof/>
                <w:lang w:val="vi-VN"/>
              </w:rPr>
              <w:t>2.1.6. Các tài liệu liên quan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_Toc162347437 \h </w:instrText>
            </w:r>
            <w:r w:rsidR="00791EDC" w:rsidRPr="00FE1C72">
              <w:rPr>
                <w:noProof/>
                <w:webHidden/>
              </w:rPr>
            </w:r>
            <w:r w:rsidR="00791EDC" w:rsidRPr="00FE1C72">
              <w:rPr>
                <w:noProof/>
                <w:webHidden/>
              </w:rPr>
              <w:fldChar w:fldCharType="separate"/>
            </w:r>
            <w:r w:rsidR="00791EDC" w:rsidRPr="00FE1C72">
              <w:rPr>
                <w:noProof/>
                <w:webHidden/>
              </w:rPr>
              <w:t>4</w:t>
            </w:r>
            <w:r w:rsidR="00791EDC" w:rsidRPr="00FE1C72">
              <w:rPr>
                <w:noProof/>
                <w:webHidden/>
              </w:rPr>
              <w:fldChar w:fldCharType="end"/>
            </w:r>
          </w:hyperlink>
        </w:p>
        <w:p w14:paraId="38145B1A" w14:textId="522743BC" w:rsidR="00791EDC" w:rsidRPr="00FE1C72" w:rsidRDefault="00000000">
          <w:pPr>
            <w:pStyle w:val="TOC2"/>
            <w:tabs>
              <w:tab w:val="left" w:pos="1100"/>
              <w:tab w:val="right" w:leader="dot" w:pos="9350"/>
            </w:tabs>
            <w:rPr>
              <w:rFonts w:asciiTheme="minorHAnsi" w:hAnsiTheme="minorHAnsi"/>
              <w:noProof/>
              <w:kern w:val="2"/>
              <w:sz w:val="22"/>
              <w14:ligatures w14:val="standardContextual"/>
            </w:rPr>
          </w:pPr>
          <w:hyperlink w:anchor="_Toc162347438" w:history="1">
            <w:r w:rsidR="00791EDC" w:rsidRPr="00FE1C72">
              <w:rPr>
                <w:rStyle w:val="Hyperlink"/>
                <w:rFonts w:eastAsia="Times New Roman" w:cs="Times New Roman"/>
                <w:noProof/>
                <w:lang w:val="vi-VN"/>
              </w:rPr>
              <w:t>2.2.</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Các công cụ được lựa chọn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_Toc162347438 \h </w:instrText>
            </w:r>
            <w:r w:rsidR="00791EDC" w:rsidRPr="00FE1C72">
              <w:rPr>
                <w:noProof/>
                <w:webHidden/>
              </w:rPr>
            </w:r>
            <w:r w:rsidR="00791EDC" w:rsidRPr="00FE1C72">
              <w:rPr>
                <w:noProof/>
                <w:webHidden/>
              </w:rPr>
              <w:fldChar w:fldCharType="separate"/>
            </w:r>
            <w:r w:rsidR="00791EDC" w:rsidRPr="00FE1C72">
              <w:rPr>
                <w:noProof/>
                <w:webHidden/>
              </w:rPr>
              <w:t>5</w:t>
            </w:r>
            <w:r w:rsidR="00791EDC" w:rsidRPr="00FE1C72">
              <w:rPr>
                <w:noProof/>
                <w:webHidden/>
              </w:rPr>
              <w:fldChar w:fldCharType="end"/>
            </w:r>
          </w:hyperlink>
        </w:p>
        <w:p w14:paraId="7FF7CB5C" w14:textId="13E1E4E2" w:rsidR="00791EDC" w:rsidRPr="00FE1C72" w:rsidRDefault="00000000">
          <w:pPr>
            <w:pStyle w:val="TOC2"/>
            <w:tabs>
              <w:tab w:val="left" w:pos="1100"/>
              <w:tab w:val="right" w:leader="dot" w:pos="9350"/>
            </w:tabs>
            <w:rPr>
              <w:rFonts w:asciiTheme="minorHAnsi" w:hAnsiTheme="minorHAnsi"/>
              <w:noProof/>
              <w:kern w:val="2"/>
              <w:sz w:val="22"/>
              <w14:ligatures w14:val="standardContextual"/>
            </w:rPr>
          </w:pPr>
          <w:hyperlink w:anchor="_Toc162347439" w:history="1">
            <w:r w:rsidR="00791EDC" w:rsidRPr="00FE1C72">
              <w:rPr>
                <w:rStyle w:val="Hyperlink"/>
                <w:rFonts w:eastAsia="Times New Roman" w:cs="Times New Roman"/>
                <w:noProof/>
                <w:lang w:val="vi-VN"/>
              </w:rPr>
              <w:t>2.3.</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Bảng phân rã công việc</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_Toc162347439 \h </w:instrText>
            </w:r>
            <w:r w:rsidR="00791EDC" w:rsidRPr="00FE1C72">
              <w:rPr>
                <w:noProof/>
                <w:webHidden/>
              </w:rPr>
            </w:r>
            <w:r w:rsidR="00791EDC" w:rsidRPr="00FE1C72">
              <w:rPr>
                <w:noProof/>
                <w:webHidden/>
              </w:rPr>
              <w:fldChar w:fldCharType="separate"/>
            </w:r>
            <w:r w:rsidR="00791EDC" w:rsidRPr="00FE1C72">
              <w:rPr>
                <w:noProof/>
                <w:webHidden/>
              </w:rPr>
              <w:t>5</w:t>
            </w:r>
            <w:r w:rsidR="00791EDC" w:rsidRPr="00FE1C72">
              <w:rPr>
                <w:noProof/>
                <w:webHidden/>
              </w:rPr>
              <w:fldChar w:fldCharType="end"/>
            </w:r>
          </w:hyperlink>
        </w:p>
        <w:p w14:paraId="60417D3C" w14:textId="51FAC79B" w:rsidR="00791EDC" w:rsidRPr="00FE1C72" w:rsidRDefault="00000000">
          <w:pPr>
            <w:pStyle w:val="TOC2"/>
            <w:tabs>
              <w:tab w:val="left" w:pos="1100"/>
              <w:tab w:val="right" w:leader="dot" w:pos="9350"/>
            </w:tabs>
            <w:rPr>
              <w:rFonts w:asciiTheme="minorHAnsi" w:hAnsiTheme="minorHAnsi"/>
              <w:noProof/>
              <w:kern w:val="2"/>
              <w:sz w:val="22"/>
              <w14:ligatures w14:val="standardContextual"/>
            </w:rPr>
          </w:pPr>
          <w:hyperlink w:anchor="_Toc162347440" w:history="1">
            <w:r w:rsidR="00791EDC" w:rsidRPr="00FE1C72">
              <w:rPr>
                <w:rStyle w:val="Hyperlink"/>
                <w:rFonts w:eastAsia="Times New Roman" w:cs="Times New Roman"/>
                <w:noProof/>
                <w:lang w:val="vi-VN"/>
              </w:rPr>
              <w:t>2.4.</w:t>
            </w:r>
            <w:r w:rsidR="00791EDC" w:rsidRPr="00FE1C72">
              <w:rPr>
                <w:rFonts w:asciiTheme="minorHAnsi" w:hAnsiTheme="minorHAnsi"/>
                <w:noProof/>
                <w:kern w:val="2"/>
                <w:sz w:val="22"/>
                <w14:ligatures w14:val="standardContextual"/>
              </w:rPr>
              <w:tab/>
            </w:r>
            <w:r w:rsidR="00791EDC" w:rsidRPr="00FE1C72">
              <w:rPr>
                <w:rStyle w:val="Hyperlink"/>
                <w:rFonts w:eastAsia="Times New Roman" w:cs="Times New Roman"/>
                <w:noProof/>
                <w:lang w:val="vi-VN"/>
              </w:rPr>
              <w:t>Quản lý tài nguyên con người</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_Toc162347440 \h </w:instrText>
            </w:r>
            <w:r w:rsidR="00791EDC" w:rsidRPr="00FE1C72">
              <w:rPr>
                <w:noProof/>
                <w:webHidden/>
              </w:rPr>
            </w:r>
            <w:r w:rsidR="00791EDC" w:rsidRPr="00FE1C72">
              <w:rPr>
                <w:noProof/>
                <w:webHidden/>
              </w:rPr>
              <w:fldChar w:fldCharType="separate"/>
            </w:r>
            <w:r w:rsidR="00791EDC" w:rsidRPr="00FE1C72">
              <w:rPr>
                <w:noProof/>
                <w:webHidden/>
              </w:rPr>
              <w:t>7</w:t>
            </w:r>
            <w:r w:rsidR="00791EDC" w:rsidRPr="00FE1C72">
              <w:rPr>
                <w:noProof/>
                <w:webHidden/>
              </w:rPr>
              <w:fldChar w:fldCharType="end"/>
            </w:r>
          </w:hyperlink>
        </w:p>
        <w:p w14:paraId="4B6E4787" w14:textId="39B10655" w:rsidR="00791EDC" w:rsidRPr="00FE1C72" w:rsidRDefault="00000000">
          <w:pPr>
            <w:pStyle w:val="TOC3"/>
            <w:rPr>
              <w:rFonts w:asciiTheme="minorHAnsi" w:hAnsiTheme="minorHAnsi"/>
              <w:noProof/>
              <w:kern w:val="2"/>
              <w:sz w:val="22"/>
              <w14:ligatures w14:val="standardContextual"/>
            </w:rPr>
          </w:pPr>
          <w:hyperlink w:anchor="_Toc162347441" w:history="1">
            <w:r w:rsidR="00791EDC" w:rsidRPr="00FE1C72">
              <w:rPr>
                <w:rStyle w:val="Hyperlink"/>
                <w:rFonts w:cs="Times New Roman"/>
                <w:noProof/>
                <w:lang w:val="vi-VN"/>
              </w:rPr>
              <w:t>2.4.1. Danh sách các vị trí dành cho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_Toc162347441 \h </w:instrText>
            </w:r>
            <w:r w:rsidR="00791EDC" w:rsidRPr="00FE1C72">
              <w:rPr>
                <w:noProof/>
                <w:webHidden/>
              </w:rPr>
            </w:r>
            <w:r w:rsidR="00791EDC" w:rsidRPr="00FE1C72">
              <w:rPr>
                <w:noProof/>
                <w:webHidden/>
              </w:rPr>
              <w:fldChar w:fldCharType="separate"/>
            </w:r>
            <w:r w:rsidR="00791EDC" w:rsidRPr="00FE1C72">
              <w:rPr>
                <w:noProof/>
                <w:webHidden/>
              </w:rPr>
              <w:t>7</w:t>
            </w:r>
            <w:r w:rsidR="00791EDC" w:rsidRPr="00FE1C72">
              <w:rPr>
                <w:noProof/>
                <w:webHidden/>
              </w:rPr>
              <w:fldChar w:fldCharType="end"/>
            </w:r>
          </w:hyperlink>
        </w:p>
        <w:p w14:paraId="60BAF2FD" w14:textId="2534F556" w:rsidR="00791EDC" w:rsidRPr="00FE1C72" w:rsidRDefault="00000000">
          <w:pPr>
            <w:pStyle w:val="TOC3"/>
            <w:rPr>
              <w:rFonts w:asciiTheme="minorHAnsi" w:hAnsiTheme="minorHAnsi"/>
              <w:noProof/>
              <w:kern w:val="2"/>
              <w:sz w:val="22"/>
              <w14:ligatures w14:val="standardContextual"/>
            </w:rPr>
          </w:pPr>
          <w:hyperlink w:anchor="_Toc162347442" w:history="1">
            <w:r w:rsidR="00791EDC" w:rsidRPr="00FE1C72">
              <w:rPr>
                <w:rStyle w:val="Hyperlink"/>
                <w:rFonts w:cs="Times New Roman"/>
                <w:noProof/>
                <w:lang w:val="vi-VN"/>
              </w:rPr>
              <w:t>2.4.2. Vị trí các thành viên trong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_Toc162347442 \h </w:instrText>
            </w:r>
            <w:r w:rsidR="00791EDC" w:rsidRPr="00FE1C72">
              <w:rPr>
                <w:noProof/>
                <w:webHidden/>
              </w:rPr>
            </w:r>
            <w:r w:rsidR="00791EDC" w:rsidRPr="00FE1C72">
              <w:rPr>
                <w:noProof/>
                <w:webHidden/>
              </w:rPr>
              <w:fldChar w:fldCharType="separate"/>
            </w:r>
            <w:r w:rsidR="00791EDC" w:rsidRPr="00FE1C72">
              <w:rPr>
                <w:noProof/>
                <w:webHidden/>
              </w:rPr>
              <w:t>7</w:t>
            </w:r>
            <w:r w:rsidR="00791EDC" w:rsidRPr="00FE1C72">
              <w:rPr>
                <w:noProof/>
                <w:webHidden/>
              </w:rPr>
              <w:fldChar w:fldCharType="end"/>
            </w:r>
          </w:hyperlink>
        </w:p>
        <w:p w14:paraId="0B99A971" w14:textId="6DAC4019" w:rsidR="00791EDC" w:rsidRPr="00FE1C72" w:rsidRDefault="00000000">
          <w:pPr>
            <w:pStyle w:val="TOC1"/>
            <w:rPr>
              <w:rFonts w:asciiTheme="minorHAnsi" w:hAnsiTheme="minorHAnsi"/>
              <w:noProof/>
              <w:kern w:val="2"/>
              <w:sz w:val="22"/>
              <w14:ligatures w14:val="standardContextual"/>
            </w:rPr>
          </w:pPr>
          <w:hyperlink w:anchor="_Toc162347444" w:history="1">
            <w:r w:rsidR="00791EDC" w:rsidRPr="00FE1C72">
              <w:rPr>
                <w:rStyle w:val="Hyperlink"/>
                <w:rFonts w:cs="Times New Roman"/>
                <w:noProof/>
                <w:lang w:val="vi-VN"/>
              </w:rPr>
              <w:t>CHƯƠNG 3: QUẢN LÝ THỜI GIAN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_Toc162347444 \h </w:instrText>
            </w:r>
            <w:r w:rsidR="00791EDC" w:rsidRPr="00FE1C72">
              <w:rPr>
                <w:noProof/>
                <w:webHidden/>
              </w:rPr>
            </w:r>
            <w:r w:rsidR="00791EDC" w:rsidRPr="00FE1C72">
              <w:rPr>
                <w:noProof/>
                <w:webHidden/>
              </w:rPr>
              <w:fldChar w:fldCharType="separate"/>
            </w:r>
            <w:r w:rsidR="00791EDC" w:rsidRPr="00FE1C72">
              <w:rPr>
                <w:noProof/>
                <w:webHidden/>
              </w:rPr>
              <w:t>8</w:t>
            </w:r>
            <w:r w:rsidR="00791EDC" w:rsidRPr="00FE1C72">
              <w:rPr>
                <w:noProof/>
                <w:webHidden/>
              </w:rPr>
              <w:fldChar w:fldCharType="end"/>
            </w:r>
          </w:hyperlink>
        </w:p>
        <w:p w14:paraId="21060EB9" w14:textId="3957B8C0"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45" w:history="1">
            <w:r w:rsidR="00791EDC" w:rsidRPr="00FE1C72">
              <w:rPr>
                <w:rStyle w:val="Hyperlink"/>
                <w:rFonts w:cs="Times New Roman"/>
                <w:noProof/>
                <w:lang w:val="vi-VN"/>
              </w:rPr>
              <w:t>3.1. Ước lượng thời gian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_Toc162347445 \h </w:instrText>
            </w:r>
            <w:r w:rsidR="00791EDC" w:rsidRPr="00FE1C72">
              <w:rPr>
                <w:noProof/>
                <w:webHidden/>
              </w:rPr>
            </w:r>
            <w:r w:rsidR="00791EDC" w:rsidRPr="00FE1C72">
              <w:rPr>
                <w:noProof/>
                <w:webHidden/>
              </w:rPr>
              <w:fldChar w:fldCharType="separate"/>
            </w:r>
            <w:r w:rsidR="00791EDC" w:rsidRPr="00FE1C72">
              <w:rPr>
                <w:noProof/>
                <w:webHidden/>
              </w:rPr>
              <w:t>8</w:t>
            </w:r>
            <w:r w:rsidR="00791EDC" w:rsidRPr="00FE1C72">
              <w:rPr>
                <w:noProof/>
                <w:webHidden/>
              </w:rPr>
              <w:fldChar w:fldCharType="end"/>
            </w:r>
          </w:hyperlink>
        </w:p>
        <w:p w14:paraId="006F8B4E" w14:textId="76BFB5C3"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46" w:history="1">
            <w:r w:rsidR="00791EDC" w:rsidRPr="00FE1C72">
              <w:rPr>
                <w:rStyle w:val="Hyperlink"/>
                <w:rFonts w:cs="Times New Roman"/>
                <w:noProof/>
                <w:lang w:val="vi-VN"/>
              </w:rPr>
              <w:t>3.2. Biểu đồ Gantt tổng quát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_Toc162347446 \h </w:instrText>
            </w:r>
            <w:r w:rsidR="00791EDC" w:rsidRPr="00FE1C72">
              <w:rPr>
                <w:noProof/>
                <w:webHidden/>
              </w:rPr>
            </w:r>
            <w:r w:rsidR="00791EDC" w:rsidRPr="00FE1C72">
              <w:rPr>
                <w:noProof/>
                <w:webHidden/>
              </w:rPr>
              <w:fldChar w:fldCharType="separate"/>
            </w:r>
            <w:r w:rsidR="00791EDC" w:rsidRPr="00FE1C72">
              <w:rPr>
                <w:noProof/>
                <w:webHidden/>
              </w:rPr>
              <w:t>11</w:t>
            </w:r>
            <w:r w:rsidR="00791EDC" w:rsidRPr="00FE1C72">
              <w:rPr>
                <w:noProof/>
                <w:webHidden/>
              </w:rPr>
              <w:fldChar w:fldCharType="end"/>
            </w:r>
          </w:hyperlink>
        </w:p>
        <w:p w14:paraId="760FECB3" w14:textId="5129B75B" w:rsidR="00791EDC" w:rsidRPr="00FE1C72" w:rsidRDefault="00000000">
          <w:pPr>
            <w:pStyle w:val="TOC1"/>
            <w:rPr>
              <w:rFonts w:asciiTheme="minorHAnsi" w:hAnsiTheme="minorHAnsi"/>
              <w:noProof/>
              <w:kern w:val="2"/>
              <w:sz w:val="22"/>
              <w14:ligatures w14:val="standardContextual"/>
            </w:rPr>
          </w:pPr>
          <w:hyperlink w:anchor="_Toc162347448" w:history="1">
            <w:r w:rsidR="00791EDC" w:rsidRPr="00FE1C72">
              <w:rPr>
                <w:rStyle w:val="Hyperlink"/>
                <w:rFonts w:cs="Times New Roman"/>
                <w:noProof/>
                <w:lang w:val="vi-VN"/>
              </w:rPr>
              <w:t>3.3. Danh sách các mốc thời gian quan trọng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_Toc162347448 \h </w:instrText>
            </w:r>
            <w:r w:rsidR="00791EDC" w:rsidRPr="00FE1C72">
              <w:rPr>
                <w:noProof/>
                <w:webHidden/>
              </w:rPr>
            </w:r>
            <w:r w:rsidR="00791EDC" w:rsidRPr="00FE1C72">
              <w:rPr>
                <w:noProof/>
                <w:webHidden/>
              </w:rPr>
              <w:fldChar w:fldCharType="separate"/>
            </w:r>
            <w:r w:rsidR="00791EDC" w:rsidRPr="00FE1C72">
              <w:rPr>
                <w:noProof/>
                <w:webHidden/>
              </w:rPr>
              <w:t>11</w:t>
            </w:r>
            <w:r w:rsidR="00791EDC" w:rsidRPr="00FE1C72">
              <w:rPr>
                <w:noProof/>
                <w:webHidden/>
              </w:rPr>
              <w:fldChar w:fldCharType="end"/>
            </w:r>
          </w:hyperlink>
        </w:p>
        <w:p w14:paraId="6A4AF437" w14:textId="13F7D666" w:rsidR="00791EDC" w:rsidRPr="00FE1C72" w:rsidRDefault="00000000">
          <w:pPr>
            <w:pStyle w:val="TOC1"/>
            <w:rPr>
              <w:rFonts w:asciiTheme="minorHAnsi" w:hAnsiTheme="minorHAnsi"/>
              <w:noProof/>
              <w:kern w:val="2"/>
              <w:sz w:val="22"/>
              <w14:ligatures w14:val="standardContextual"/>
            </w:rPr>
          </w:pPr>
          <w:hyperlink w:anchor="_Toc162347450" w:history="1">
            <w:r w:rsidR="00791EDC" w:rsidRPr="00FE1C72">
              <w:rPr>
                <w:rStyle w:val="Hyperlink"/>
                <w:rFonts w:cs="Times New Roman"/>
                <w:noProof/>
                <w:lang w:val="vi-VN"/>
              </w:rPr>
              <w:t>3.4. Biểu đồ Gantt chi tiết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_Toc162347450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5887CC87" w14:textId="091432E7" w:rsidR="00791EDC" w:rsidRPr="00FE1C72" w:rsidRDefault="00000000">
          <w:pPr>
            <w:pStyle w:val="TOC3"/>
            <w:rPr>
              <w:rFonts w:asciiTheme="minorHAnsi" w:hAnsiTheme="minorHAnsi"/>
              <w:noProof/>
              <w:kern w:val="2"/>
              <w:sz w:val="22"/>
              <w14:ligatures w14:val="standardContextual"/>
            </w:rPr>
          </w:pPr>
          <w:hyperlink w:anchor="_Toc162347451" w:history="1">
            <w:r w:rsidR="00791EDC" w:rsidRPr="00FE1C72">
              <w:rPr>
                <w:rStyle w:val="Hyperlink"/>
                <w:rFonts w:cs="Times New Roman"/>
                <w:noProof/>
                <w:lang w:val="vi-VN"/>
              </w:rPr>
              <w:t>3.4.1. Biểu đồ Gantt chi tiết lập kế hoạch cho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_Toc162347451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59154C60" w14:textId="7B82E8C8" w:rsidR="00791EDC" w:rsidRPr="00FE1C72" w:rsidRDefault="00000000">
          <w:pPr>
            <w:pStyle w:val="TOC3"/>
            <w:rPr>
              <w:rFonts w:asciiTheme="minorHAnsi" w:hAnsiTheme="minorHAnsi"/>
              <w:noProof/>
              <w:kern w:val="2"/>
              <w:sz w:val="22"/>
              <w14:ligatures w14:val="standardContextual"/>
            </w:rPr>
          </w:pPr>
          <w:hyperlink w:anchor="_Toc162347453" w:history="1">
            <w:r w:rsidR="00791EDC" w:rsidRPr="00FE1C72">
              <w:rPr>
                <w:rStyle w:val="Hyperlink"/>
                <w:rFonts w:cs="Times New Roman"/>
                <w:noProof/>
                <w:lang w:val="vi-VN"/>
              </w:rPr>
              <w:t>3.4.2. Biểu đồ Gantt chi tiết xác định yêu cầu</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_Toc162347453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5D11BE6D" w14:textId="2C306848" w:rsidR="00791EDC" w:rsidRPr="00FE1C72" w:rsidRDefault="00000000">
          <w:pPr>
            <w:pStyle w:val="TOC3"/>
            <w:rPr>
              <w:rFonts w:asciiTheme="minorHAnsi" w:hAnsiTheme="minorHAnsi"/>
              <w:noProof/>
              <w:kern w:val="2"/>
              <w:sz w:val="22"/>
              <w14:ligatures w14:val="standardContextual"/>
            </w:rPr>
          </w:pPr>
          <w:hyperlink w:anchor="_Toc162347455" w:history="1">
            <w:r w:rsidR="00791EDC" w:rsidRPr="00FE1C72">
              <w:rPr>
                <w:rStyle w:val="Hyperlink"/>
                <w:rFonts w:cs="Times New Roman"/>
                <w:noProof/>
                <w:lang w:val="vi-VN"/>
              </w:rPr>
              <w:t>3.4.3. Biểu đồ Gantt chi tiết phân tích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_Toc162347455 \h </w:instrText>
            </w:r>
            <w:r w:rsidR="00791EDC" w:rsidRPr="00FE1C72">
              <w:rPr>
                <w:noProof/>
                <w:webHidden/>
              </w:rPr>
            </w:r>
            <w:r w:rsidR="00791EDC" w:rsidRPr="00FE1C72">
              <w:rPr>
                <w:noProof/>
                <w:webHidden/>
              </w:rPr>
              <w:fldChar w:fldCharType="separate"/>
            </w:r>
            <w:r w:rsidR="00791EDC" w:rsidRPr="00FE1C72">
              <w:rPr>
                <w:noProof/>
                <w:webHidden/>
              </w:rPr>
              <w:t>12</w:t>
            </w:r>
            <w:r w:rsidR="00791EDC" w:rsidRPr="00FE1C72">
              <w:rPr>
                <w:noProof/>
                <w:webHidden/>
              </w:rPr>
              <w:fldChar w:fldCharType="end"/>
            </w:r>
          </w:hyperlink>
        </w:p>
        <w:p w14:paraId="3CDC6233" w14:textId="05352C3D" w:rsidR="00791EDC" w:rsidRPr="00FE1C72" w:rsidRDefault="00000000">
          <w:pPr>
            <w:pStyle w:val="TOC3"/>
            <w:rPr>
              <w:rFonts w:asciiTheme="minorHAnsi" w:hAnsiTheme="minorHAnsi"/>
              <w:noProof/>
              <w:kern w:val="2"/>
              <w:sz w:val="22"/>
              <w14:ligatures w14:val="standardContextual"/>
            </w:rPr>
          </w:pPr>
          <w:hyperlink w:anchor="_Toc162347457" w:history="1">
            <w:r w:rsidR="00791EDC" w:rsidRPr="00FE1C72">
              <w:rPr>
                <w:rStyle w:val="Hyperlink"/>
                <w:rFonts w:cs="Times New Roman"/>
                <w:noProof/>
                <w:lang w:val="vi-VN"/>
              </w:rPr>
              <w:t>3.4.4. Biểu đồ Gantt chi tiết thiết kế giao diện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_Toc162347457 \h </w:instrText>
            </w:r>
            <w:r w:rsidR="00791EDC" w:rsidRPr="00FE1C72">
              <w:rPr>
                <w:noProof/>
                <w:webHidden/>
              </w:rPr>
            </w:r>
            <w:r w:rsidR="00791EDC" w:rsidRPr="00FE1C72">
              <w:rPr>
                <w:noProof/>
                <w:webHidden/>
              </w:rPr>
              <w:fldChar w:fldCharType="separate"/>
            </w:r>
            <w:r w:rsidR="00791EDC" w:rsidRPr="00FE1C72">
              <w:rPr>
                <w:noProof/>
                <w:webHidden/>
              </w:rPr>
              <w:t>13</w:t>
            </w:r>
            <w:r w:rsidR="00791EDC" w:rsidRPr="00FE1C72">
              <w:rPr>
                <w:noProof/>
                <w:webHidden/>
              </w:rPr>
              <w:fldChar w:fldCharType="end"/>
            </w:r>
          </w:hyperlink>
        </w:p>
        <w:p w14:paraId="14CF406A" w14:textId="7917658D" w:rsidR="00791EDC" w:rsidRPr="00FE1C72" w:rsidRDefault="00000000">
          <w:pPr>
            <w:pStyle w:val="TOC3"/>
            <w:rPr>
              <w:rFonts w:asciiTheme="minorHAnsi" w:hAnsiTheme="minorHAnsi"/>
              <w:noProof/>
              <w:kern w:val="2"/>
              <w:sz w:val="22"/>
              <w14:ligatures w14:val="standardContextual"/>
            </w:rPr>
          </w:pPr>
          <w:hyperlink w:anchor="_Toc162347459" w:history="1">
            <w:r w:rsidR="00791EDC" w:rsidRPr="00FE1C72">
              <w:rPr>
                <w:rStyle w:val="Hyperlink"/>
                <w:rFonts w:cs="Times New Roman"/>
                <w:noProof/>
                <w:lang w:val="vi-VN"/>
              </w:rPr>
              <w:t>3.4.5. Biểu đồ Gantt chi tiết xây dựng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_Toc162347459 \h </w:instrText>
            </w:r>
            <w:r w:rsidR="00791EDC" w:rsidRPr="00FE1C72">
              <w:rPr>
                <w:noProof/>
                <w:webHidden/>
              </w:rPr>
            </w:r>
            <w:r w:rsidR="00791EDC" w:rsidRPr="00FE1C72">
              <w:rPr>
                <w:noProof/>
                <w:webHidden/>
              </w:rPr>
              <w:fldChar w:fldCharType="separate"/>
            </w:r>
            <w:r w:rsidR="00791EDC" w:rsidRPr="00FE1C72">
              <w:rPr>
                <w:noProof/>
                <w:webHidden/>
              </w:rPr>
              <w:t>13</w:t>
            </w:r>
            <w:r w:rsidR="00791EDC" w:rsidRPr="00FE1C72">
              <w:rPr>
                <w:noProof/>
                <w:webHidden/>
              </w:rPr>
              <w:fldChar w:fldCharType="end"/>
            </w:r>
          </w:hyperlink>
        </w:p>
        <w:p w14:paraId="4C07F214" w14:textId="3E50DE46" w:rsidR="00791EDC" w:rsidRPr="00FE1C72" w:rsidRDefault="00000000">
          <w:pPr>
            <w:pStyle w:val="TOC3"/>
            <w:rPr>
              <w:rFonts w:asciiTheme="minorHAnsi" w:hAnsiTheme="minorHAnsi"/>
              <w:noProof/>
              <w:kern w:val="2"/>
              <w:sz w:val="22"/>
              <w14:ligatures w14:val="standardContextual"/>
            </w:rPr>
          </w:pPr>
          <w:hyperlink w:anchor="_Toc162347461" w:history="1">
            <w:r w:rsidR="00791EDC" w:rsidRPr="00FE1C72">
              <w:rPr>
                <w:rStyle w:val="Hyperlink"/>
                <w:rFonts w:cs="Times New Roman"/>
                <w:noProof/>
                <w:lang w:val="vi-VN"/>
              </w:rPr>
              <w:t>3.4.6. Biểu đồ Gantt chi tiết kiểm thử phần mềm</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_Toc162347461 \h </w:instrText>
            </w:r>
            <w:r w:rsidR="00791EDC" w:rsidRPr="00FE1C72">
              <w:rPr>
                <w:noProof/>
                <w:webHidden/>
              </w:rPr>
            </w:r>
            <w:r w:rsidR="00791EDC" w:rsidRPr="00FE1C72">
              <w:rPr>
                <w:noProof/>
                <w:webHidden/>
              </w:rPr>
              <w:fldChar w:fldCharType="separate"/>
            </w:r>
            <w:r w:rsidR="00791EDC" w:rsidRPr="00FE1C72">
              <w:rPr>
                <w:noProof/>
                <w:webHidden/>
              </w:rPr>
              <w:t>13</w:t>
            </w:r>
            <w:r w:rsidR="00791EDC" w:rsidRPr="00FE1C72">
              <w:rPr>
                <w:noProof/>
                <w:webHidden/>
              </w:rPr>
              <w:fldChar w:fldCharType="end"/>
            </w:r>
          </w:hyperlink>
        </w:p>
        <w:p w14:paraId="6B200FC0" w14:textId="5700627C" w:rsidR="00791EDC" w:rsidRPr="00FE1C72" w:rsidRDefault="00000000">
          <w:pPr>
            <w:pStyle w:val="TOC3"/>
            <w:rPr>
              <w:rFonts w:asciiTheme="minorHAnsi" w:hAnsiTheme="minorHAnsi"/>
              <w:noProof/>
              <w:kern w:val="2"/>
              <w:sz w:val="22"/>
              <w14:ligatures w14:val="standardContextual"/>
            </w:rPr>
          </w:pPr>
          <w:hyperlink w:anchor="_Toc162347463" w:history="1">
            <w:r w:rsidR="00791EDC" w:rsidRPr="00FE1C72">
              <w:rPr>
                <w:rStyle w:val="Hyperlink"/>
                <w:rFonts w:cs="Times New Roman"/>
                <w:noProof/>
                <w:lang w:val="vi-VN"/>
              </w:rPr>
              <w:t>3.4.7. Biểu đồ Gantt chi tiết kết thúc dự án và chuyển giao hệ thống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_Toc162347463 \h </w:instrText>
            </w:r>
            <w:r w:rsidR="00791EDC" w:rsidRPr="00FE1C72">
              <w:rPr>
                <w:noProof/>
                <w:webHidden/>
              </w:rPr>
            </w:r>
            <w:r w:rsidR="00791EDC" w:rsidRPr="00FE1C72">
              <w:rPr>
                <w:noProof/>
                <w:webHidden/>
              </w:rPr>
              <w:fldChar w:fldCharType="separate"/>
            </w:r>
            <w:r w:rsidR="00791EDC" w:rsidRPr="00FE1C72">
              <w:rPr>
                <w:noProof/>
                <w:webHidden/>
              </w:rPr>
              <w:t>14</w:t>
            </w:r>
            <w:r w:rsidR="00791EDC" w:rsidRPr="00FE1C72">
              <w:rPr>
                <w:noProof/>
                <w:webHidden/>
              </w:rPr>
              <w:fldChar w:fldCharType="end"/>
            </w:r>
          </w:hyperlink>
        </w:p>
        <w:p w14:paraId="21DE1CCA" w14:textId="12B5EB3D" w:rsidR="00791EDC" w:rsidRPr="00FE1C72" w:rsidRDefault="00000000">
          <w:pPr>
            <w:pStyle w:val="TOC1"/>
            <w:rPr>
              <w:rFonts w:asciiTheme="minorHAnsi" w:hAnsiTheme="minorHAnsi"/>
              <w:noProof/>
              <w:kern w:val="2"/>
              <w:sz w:val="22"/>
              <w14:ligatures w14:val="standardContextual"/>
            </w:rPr>
          </w:pPr>
          <w:hyperlink w:anchor="_Toc162347465" w:history="1">
            <w:r w:rsidR="00791EDC" w:rsidRPr="00FE1C72">
              <w:rPr>
                <w:rStyle w:val="Hyperlink"/>
                <w:rFonts w:cs="Times New Roman"/>
                <w:noProof/>
                <w:lang w:val="vi-VN"/>
              </w:rPr>
              <w:t>CHƯƠNG 4: QUẢN LÝ CHI PHÍ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_Toc162347465 \h </w:instrText>
            </w:r>
            <w:r w:rsidR="00791EDC" w:rsidRPr="00FE1C72">
              <w:rPr>
                <w:noProof/>
                <w:webHidden/>
              </w:rPr>
            </w:r>
            <w:r w:rsidR="00791EDC" w:rsidRPr="00FE1C72">
              <w:rPr>
                <w:noProof/>
                <w:webHidden/>
              </w:rPr>
              <w:fldChar w:fldCharType="separate"/>
            </w:r>
            <w:r w:rsidR="00791EDC" w:rsidRPr="00FE1C72">
              <w:rPr>
                <w:noProof/>
                <w:webHidden/>
              </w:rPr>
              <w:t>16</w:t>
            </w:r>
            <w:r w:rsidR="00791EDC" w:rsidRPr="00FE1C72">
              <w:rPr>
                <w:noProof/>
                <w:webHidden/>
              </w:rPr>
              <w:fldChar w:fldCharType="end"/>
            </w:r>
          </w:hyperlink>
        </w:p>
        <w:p w14:paraId="61034168" w14:textId="4891CFA7"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66" w:history="1">
            <w:r w:rsidR="00791EDC" w:rsidRPr="00FE1C72">
              <w:rPr>
                <w:rStyle w:val="Hyperlink"/>
                <w:rFonts w:cs="Times New Roman"/>
                <w:noProof/>
                <w:lang w:val="vi-VN"/>
              </w:rPr>
              <w:t>4.1.  Chi phí cho nhân công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_Toc162347466 \h </w:instrText>
            </w:r>
            <w:r w:rsidR="00791EDC" w:rsidRPr="00FE1C72">
              <w:rPr>
                <w:noProof/>
                <w:webHidden/>
              </w:rPr>
            </w:r>
            <w:r w:rsidR="00791EDC" w:rsidRPr="00FE1C72">
              <w:rPr>
                <w:noProof/>
                <w:webHidden/>
              </w:rPr>
              <w:fldChar w:fldCharType="separate"/>
            </w:r>
            <w:r w:rsidR="00791EDC" w:rsidRPr="00FE1C72">
              <w:rPr>
                <w:noProof/>
                <w:webHidden/>
              </w:rPr>
              <w:t>16</w:t>
            </w:r>
            <w:r w:rsidR="00791EDC" w:rsidRPr="00FE1C72">
              <w:rPr>
                <w:noProof/>
                <w:webHidden/>
              </w:rPr>
              <w:fldChar w:fldCharType="end"/>
            </w:r>
          </w:hyperlink>
        </w:p>
        <w:p w14:paraId="3E7281F4" w14:textId="3BF6FBC6"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68" w:history="1">
            <w:r w:rsidR="00791EDC" w:rsidRPr="00FE1C72">
              <w:rPr>
                <w:rStyle w:val="Hyperlink"/>
                <w:rFonts w:cs="Times New Roman"/>
                <w:noProof/>
                <w:lang w:val="vi-VN"/>
              </w:rPr>
              <w:t>4.2. Bảng ước tính chi phí hoạt động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_Toc162347468 \h </w:instrText>
            </w:r>
            <w:r w:rsidR="00791EDC" w:rsidRPr="00FE1C72">
              <w:rPr>
                <w:noProof/>
                <w:webHidden/>
              </w:rPr>
            </w:r>
            <w:r w:rsidR="00791EDC" w:rsidRPr="00FE1C72">
              <w:rPr>
                <w:noProof/>
                <w:webHidden/>
              </w:rPr>
              <w:fldChar w:fldCharType="separate"/>
            </w:r>
            <w:r w:rsidR="00791EDC" w:rsidRPr="00FE1C72">
              <w:rPr>
                <w:noProof/>
                <w:webHidden/>
              </w:rPr>
              <w:t>16</w:t>
            </w:r>
            <w:r w:rsidR="00791EDC" w:rsidRPr="00FE1C72">
              <w:rPr>
                <w:noProof/>
                <w:webHidden/>
              </w:rPr>
              <w:fldChar w:fldCharType="end"/>
            </w:r>
          </w:hyperlink>
        </w:p>
        <w:p w14:paraId="1E9A71E6" w14:textId="4C0376D4" w:rsidR="00791EDC" w:rsidRPr="00FE1C72" w:rsidRDefault="00000000">
          <w:pPr>
            <w:pStyle w:val="TOC1"/>
            <w:rPr>
              <w:rFonts w:asciiTheme="minorHAnsi" w:hAnsiTheme="minorHAnsi"/>
              <w:noProof/>
              <w:kern w:val="2"/>
              <w:sz w:val="22"/>
              <w14:ligatures w14:val="standardContextual"/>
            </w:rPr>
          </w:pPr>
          <w:hyperlink w:anchor="_Toc162347470" w:history="1">
            <w:r w:rsidR="00791EDC" w:rsidRPr="00FE1C72">
              <w:rPr>
                <w:rStyle w:val="Hyperlink"/>
                <w:rFonts w:cs="Times New Roman"/>
                <w:noProof/>
                <w:lang w:val="vi-VN"/>
              </w:rPr>
              <w:t>CHƯƠNG 5: QUẢN LÝ CHẤT LƯỢNG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_Toc162347470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26103808" w14:textId="4FA73CCC"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71" w:history="1">
            <w:r w:rsidR="00791EDC" w:rsidRPr="00FE1C72">
              <w:rPr>
                <w:rStyle w:val="Hyperlink"/>
                <w:rFonts w:cs="Times New Roman"/>
                <w:noProof/>
                <w:lang w:val="vi-VN"/>
              </w:rPr>
              <w:t>5.1. Lập kế hoạch chất lượng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_Toc162347471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57425C94" w14:textId="1DE5D979" w:rsidR="00791EDC" w:rsidRPr="00FE1C72" w:rsidRDefault="00000000">
          <w:pPr>
            <w:pStyle w:val="TOC3"/>
            <w:rPr>
              <w:rFonts w:asciiTheme="minorHAnsi" w:hAnsiTheme="minorHAnsi"/>
              <w:noProof/>
              <w:kern w:val="2"/>
              <w:sz w:val="22"/>
              <w14:ligatures w14:val="standardContextual"/>
            </w:rPr>
          </w:pPr>
          <w:hyperlink w:anchor="_Toc162347472" w:history="1">
            <w:r w:rsidR="00791EDC" w:rsidRPr="00FE1C72">
              <w:rPr>
                <w:rStyle w:val="Hyperlink"/>
                <w:rFonts w:cs="Times New Roman"/>
                <w:noProof/>
                <w:lang w:val="vi-VN"/>
              </w:rPr>
              <w:t>5.1.1. Các metric chất lượng trong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_Toc162347472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27E67328" w14:textId="372B42FA" w:rsidR="00791EDC" w:rsidRPr="00FE1C72" w:rsidRDefault="00000000">
          <w:pPr>
            <w:pStyle w:val="TOC3"/>
            <w:rPr>
              <w:rFonts w:asciiTheme="minorHAnsi" w:hAnsiTheme="minorHAnsi"/>
              <w:noProof/>
              <w:kern w:val="2"/>
              <w:sz w:val="22"/>
              <w14:ligatures w14:val="standardContextual"/>
            </w:rPr>
          </w:pPr>
          <w:hyperlink w:anchor="_Toc162347473" w:history="1">
            <w:r w:rsidR="00791EDC" w:rsidRPr="00FE1C72">
              <w:rPr>
                <w:rStyle w:val="Hyperlink"/>
                <w:rFonts w:cs="Times New Roman"/>
                <w:noProof/>
                <w:lang w:val="vi-VN"/>
              </w:rPr>
              <w:t>5.1.2. Các loại kiểm thử sử dụng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_Toc162347473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4EDC93C1" w14:textId="31DC3535"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74" w:history="1">
            <w:r w:rsidR="00791EDC" w:rsidRPr="00FE1C72">
              <w:rPr>
                <w:rStyle w:val="Hyperlink"/>
                <w:rFonts w:cs="Times New Roman"/>
                <w:noProof/>
                <w:lang w:val="vi-VN"/>
              </w:rPr>
              <w:t>5.2. Kế hoạch giám sát chất lượng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_Toc162347474 \h </w:instrText>
            </w:r>
            <w:r w:rsidR="00791EDC" w:rsidRPr="00FE1C72">
              <w:rPr>
                <w:noProof/>
                <w:webHidden/>
              </w:rPr>
            </w:r>
            <w:r w:rsidR="00791EDC" w:rsidRPr="00FE1C72">
              <w:rPr>
                <w:noProof/>
                <w:webHidden/>
              </w:rPr>
              <w:fldChar w:fldCharType="separate"/>
            </w:r>
            <w:r w:rsidR="00791EDC" w:rsidRPr="00FE1C72">
              <w:rPr>
                <w:noProof/>
                <w:webHidden/>
              </w:rPr>
              <w:t>17</w:t>
            </w:r>
            <w:r w:rsidR="00791EDC" w:rsidRPr="00FE1C72">
              <w:rPr>
                <w:noProof/>
                <w:webHidden/>
              </w:rPr>
              <w:fldChar w:fldCharType="end"/>
            </w:r>
          </w:hyperlink>
        </w:p>
        <w:p w14:paraId="20F5B46A" w14:textId="2E62D29E"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476" w:history="1">
            <w:r w:rsidR="00791EDC" w:rsidRPr="00FE1C72">
              <w:rPr>
                <w:rStyle w:val="Hyperlink"/>
                <w:rFonts w:cs="Times New Roman"/>
                <w:noProof/>
                <w:lang w:val="vi-VN"/>
              </w:rPr>
              <w:t>5.3. Kế hoạch đảm bảo chất lượng sản phẩm kế hoạch bàn giao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_Toc162347476 \h </w:instrText>
            </w:r>
            <w:r w:rsidR="00791EDC" w:rsidRPr="00FE1C72">
              <w:rPr>
                <w:noProof/>
                <w:webHidden/>
              </w:rPr>
            </w:r>
            <w:r w:rsidR="00791EDC" w:rsidRPr="00FE1C72">
              <w:rPr>
                <w:noProof/>
                <w:webHidden/>
              </w:rPr>
              <w:fldChar w:fldCharType="separate"/>
            </w:r>
            <w:r w:rsidR="00791EDC" w:rsidRPr="00FE1C72">
              <w:rPr>
                <w:noProof/>
                <w:webHidden/>
              </w:rPr>
              <w:t>18</w:t>
            </w:r>
            <w:r w:rsidR="00791EDC" w:rsidRPr="00FE1C72">
              <w:rPr>
                <w:noProof/>
                <w:webHidden/>
              </w:rPr>
              <w:fldChar w:fldCharType="end"/>
            </w:r>
          </w:hyperlink>
        </w:p>
        <w:p w14:paraId="4694FDCE" w14:textId="22317E0D" w:rsidR="00791EDC" w:rsidRPr="00FE1C72" w:rsidRDefault="00000000">
          <w:pPr>
            <w:pStyle w:val="TOC1"/>
            <w:rPr>
              <w:rFonts w:asciiTheme="minorHAnsi" w:hAnsiTheme="minorHAnsi"/>
              <w:noProof/>
              <w:kern w:val="2"/>
              <w:sz w:val="22"/>
              <w14:ligatures w14:val="standardContextual"/>
            </w:rPr>
          </w:pPr>
          <w:hyperlink w:anchor="_Toc162347478" w:history="1">
            <w:r w:rsidR="00791EDC" w:rsidRPr="00FE1C72">
              <w:rPr>
                <w:rStyle w:val="Hyperlink"/>
                <w:rFonts w:cs="Times New Roman"/>
                <w:noProof/>
                <w:lang w:val="vi-VN"/>
              </w:rPr>
              <w:t>CHƯƠNG 6: QUẢN LÝ NHÂN LỰC</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_Toc162347478 \h </w:instrText>
            </w:r>
            <w:r w:rsidR="00791EDC" w:rsidRPr="00FE1C72">
              <w:rPr>
                <w:noProof/>
                <w:webHidden/>
              </w:rPr>
            </w:r>
            <w:r w:rsidR="00791EDC" w:rsidRPr="00FE1C72">
              <w:rPr>
                <w:noProof/>
                <w:webHidden/>
              </w:rPr>
              <w:fldChar w:fldCharType="separate"/>
            </w:r>
            <w:r w:rsidR="00791EDC" w:rsidRPr="00FE1C72">
              <w:rPr>
                <w:noProof/>
                <w:webHidden/>
              </w:rPr>
              <w:t>21</w:t>
            </w:r>
            <w:r w:rsidR="00791EDC" w:rsidRPr="00FE1C72">
              <w:rPr>
                <w:noProof/>
                <w:webHidden/>
              </w:rPr>
              <w:fldChar w:fldCharType="end"/>
            </w:r>
          </w:hyperlink>
        </w:p>
        <w:p w14:paraId="5CD9953C" w14:textId="1506B4AA" w:rsidR="00791EDC" w:rsidRPr="00FE1C72" w:rsidRDefault="00000000">
          <w:pPr>
            <w:pStyle w:val="TOC1"/>
            <w:rPr>
              <w:rFonts w:asciiTheme="minorHAnsi" w:hAnsiTheme="minorHAnsi"/>
              <w:noProof/>
              <w:kern w:val="2"/>
              <w:sz w:val="22"/>
              <w14:ligatures w14:val="standardContextual"/>
            </w:rPr>
          </w:pPr>
          <w:hyperlink w:anchor="_Toc162347479" w:history="1">
            <w:r w:rsidR="00791EDC" w:rsidRPr="00FE1C72">
              <w:rPr>
                <w:rStyle w:val="Hyperlink"/>
                <w:rFonts w:cs="Times New Roman"/>
                <w:noProof/>
                <w:lang w:val="vi-VN"/>
              </w:rPr>
              <w:t>6.1. Vị trí trong phát triển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_Toc162347479 \h </w:instrText>
            </w:r>
            <w:r w:rsidR="00791EDC" w:rsidRPr="00FE1C72">
              <w:rPr>
                <w:noProof/>
                <w:webHidden/>
              </w:rPr>
            </w:r>
            <w:r w:rsidR="00791EDC" w:rsidRPr="00FE1C72">
              <w:rPr>
                <w:noProof/>
                <w:webHidden/>
              </w:rPr>
              <w:fldChar w:fldCharType="separate"/>
            </w:r>
            <w:r w:rsidR="00791EDC" w:rsidRPr="00FE1C72">
              <w:rPr>
                <w:noProof/>
                <w:webHidden/>
              </w:rPr>
              <w:t>21</w:t>
            </w:r>
            <w:r w:rsidR="00791EDC" w:rsidRPr="00FE1C72">
              <w:rPr>
                <w:noProof/>
                <w:webHidden/>
              </w:rPr>
              <w:fldChar w:fldCharType="end"/>
            </w:r>
          </w:hyperlink>
        </w:p>
        <w:p w14:paraId="28B874D1" w14:textId="4636AEB3" w:rsidR="00791EDC" w:rsidRPr="00FE1C72" w:rsidRDefault="00000000">
          <w:pPr>
            <w:pStyle w:val="TOC1"/>
            <w:rPr>
              <w:rFonts w:asciiTheme="minorHAnsi" w:hAnsiTheme="minorHAnsi"/>
              <w:noProof/>
              <w:kern w:val="2"/>
              <w:sz w:val="22"/>
              <w14:ligatures w14:val="standardContextual"/>
            </w:rPr>
          </w:pPr>
          <w:hyperlink w:anchor="_Toc162347534" w:history="1">
            <w:r w:rsidR="00791EDC" w:rsidRPr="00FE1C72">
              <w:rPr>
                <w:rStyle w:val="Hyperlink"/>
                <w:rFonts w:cs="Times New Roman"/>
                <w:noProof/>
                <w:lang w:val="vi-VN"/>
              </w:rPr>
              <w:t>6.2 Vị trí các cá nhân và nhóm trong phát triển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_Toc162347534 \h </w:instrText>
            </w:r>
            <w:r w:rsidR="00791EDC" w:rsidRPr="00FE1C72">
              <w:rPr>
                <w:noProof/>
                <w:webHidden/>
              </w:rPr>
            </w:r>
            <w:r w:rsidR="00791EDC" w:rsidRPr="00FE1C72">
              <w:rPr>
                <w:noProof/>
                <w:webHidden/>
              </w:rPr>
              <w:fldChar w:fldCharType="separate"/>
            </w:r>
            <w:r w:rsidR="00791EDC" w:rsidRPr="00FE1C72">
              <w:rPr>
                <w:noProof/>
                <w:webHidden/>
              </w:rPr>
              <w:t>22</w:t>
            </w:r>
            <w:r w:rsidR="00791EDC" w:rsidRPr="00FE1C72">
              <w:rPr>
                <w:noProof/>
                <w:webHidden/>
              </w:rPr>
              <w:fldChar w:fldCharType="end"/>
            </w:r>
          </w:hyperlink>
        </w:p>
        <w:p w14:paraId="38180605" w14:textId="0BF69567" w:rsidR="00791EDC" w:rsidRPr="00FE1C72" w:rsidRDefault="00000000">
          <w:pPr>
            <w:pStyle w:val="TOC1"/>
            <w:rPr>
              <w:rFonts w:asciiTheme="minorHAnsi" w:hAnsiTheme="minorHAnsi"/>
              <w:noProof/>
              <w:kern w:val="2"/>
              <w:sz w:val="22"/>
              <w14:ligatures w14:val="standardContextual"/>
            </w:rPr>
          </w:pPr>
          <w:hyperlink w:anchor="_Toc162347536" w:history="1">
            <w:r w:rsidR="00791EDC" w:rsidRPr="00FE1C72">
              <w:rPr>
                <w:rStyle w:val="Hyperlink"/>
                <w:rFonts w:cs="Times New Roman"/>
                <w:noProof/>
                <w:lang w:val="vi-VN"/>
              </w:rPr>
              <w:t>CHƯƠNG 7: QUẢN LÝ CẤU HÌNH</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_Toc162347536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0CABAEA2" w14:textId="5A45EC9F" w:rsidR="00791EDC" w:rsidRPr="00FE1C72" w:rsidRDefault="00000000">
          <w:pPr>
            <w:pStyle w:val="TOC1"/>
            <w:rPr>
              <w:rFonts w:asciiTheme="minorHAnsi" w:hAnsiTheme="minorHAnsi"/>
              <w:noProof/>
              <w:kern w:val="2"/>
              <w:sz w:val="22"/>
              <w14:ligatures w14:val="standardContextual"/>
            </w:rPr>
          </w:pPr>
          <w:hyperlink w:anchor="_Toc162347537" w:history="1">
            <w:r w:rsidR="00791EDC" w:rsidRPr="00FE1C72">
              <w:rPr>
                <w:rStyle w:val="Hyperlink"/>
                <w:rFonts w:cs="Times New Roman"/>
                <w:noProof/>
                <w:lang w:val="vi-VN"/>
              </w:rPr>
              <w:t>7.1. Hoạt động quản lý cấu hình</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_Toc162347537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315734E6" w14:textId="21B47B6D"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538" w:history="1">
            <w:r w:rsidR="00791EDC" w:rsidRPr="00FE1C72">
              <w:rPr>
                <w:rStyle w:val="Hyperlink"/>
                <w:rFonts w:eastAsia="Times New Roman" w:cs="Times New Roman"/>
                <w:noProof/>
                <w:lang w:val="vi-VN"/>
              </w:rPr>
              <w:t>7.1.1.  Quản lý cấu hình code</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_Toc162347538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6B6ABE28" w14:textId="3B85BA10"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540" w:history="1">
            <w:r w:rsidR="00791EDC" w:rsidRPr="00FE1C72">
              <w:rPr>
                <w:rStyle w:val="Hyperlink"/>
                <w:rFonts w:cs="Times New Roman"/>
                <w:noProof/>
                <w:lang w:val="vi-VN"/>
              </w:rPr>
              <w:t>7.1.2. Quản lý cấu hình trello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_Toc162347540 \h </w:instrText>
            </w:r>
            <w:r w:rsidR="00791EDC" w:rsidRPr="00FE1C72">
              <w:rPr>
                <w:noProof/>
                <w:webHidden/>
              </w:rPr>
            </w:r>
            <w:r w:rsidR="00791EDC" w:rsidRPr="00FE1C72">
              <w:rPr>
                <w:noProof/>
                <w:webHidden/>
              </w:rPr>
              <w:fldChar w:fldCharType="separate"/>
            </w:r>
            <w:r w:rsidR="00791EDC" w:rsidRPr="00FE1C72">
              <w:rPr>
                <w:noProof/>
                <w:webHidden/>
              </w:rPr>
              <w:t>23</w:t>
            </w:r>
            <w:r w:rsidR="00791EDC" w:rsidRPr="00FE1C72">
              <w:rPr>
                <w:noProof/>
                <w:webHidden/>
              </w:rPr>
              <w:fldChar w:fldCharType="end"/>
            </w:r>
          </w:hyperlink>
        </w:p>
        <w:p w14:paraId="25CDA09A" w14:textId="29BF4429" w:rsidR="00791EDC" w:rsidRPr="00FE1C72" w:rsidRDefault="00000000">
          <w:pPr>
            <w:pStyle w:val="TOC2"/>
            <w:tabs>
              <w:tab w:val="right" w:leader="dot" w:pos="9350"/>
            </w:tabs>
            <w:rPr>
              <w:rFonts w:asciiTheme="minorHAnsi" w:hAnsiTheme="minorHAnsi"/>
              <w:noProof/>
              <w:kern w:val="2"/>
              <w:sz w:val="22"/>
              <w14:ligatures w14:val="standardContextual"/>
            </w:rPr>
          </w:pPr>
          <w:hyperlink w:anchor="_Toc162347542" w:history="1">
            <w:r w:rsidR="00791EDC" w:rsidRPr="00FE1C72">
              <w:rPr>
                <w:rStyle w:val="Hyperlink"/>
                <w:rFonts w:cs="Times New Roman"/>
                <w:noProof/>
                <w:lang w:val="vi-VN"/>
              </w:rPr>
              <w:t>7.1.3. Quản lý cấu hình project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_Toc162347542 \h </w:instrText>
            </w:r>
            <w:r w:rsidR="00791EDC" w:rsidRPr="00FE1C72">
              <w:rPr>
                <w:noProof/>
                <w:webHidden/>
              </w:rPr>
            </w:r>
            <w:r w:rsidR="00791EDC" w:rsidRPr="00FE1C72">
              <w:rPr>
                <w:noProof/>
                <w:webHidden/>
              </w:rPr>
              <w:fldChar w:fldCharType="separate"/>
            </w:r>
            <w:r w:rsidR="00791EDC" w:rsidRPr="00FE1C72">
              <w:rPr>
                <w:noProof/>
                <w:webHidden/>
              </w:rPr>
              <w:t>24</w:t>
            </w:r>
            <w:r w:rsidR="00791EDC" w:rsidRPr="00FE1C72">
              <w:rPr>
                <w:noProof/>
                <w:webHidden/>
              </w:rPr>
              <w:fldChar w:fldCharType="end"/>
            </w:r>
          </w:hyperlink>
        </w:p>
        <w:p w14:paraId="2912B40A" w14:textId="645B7830" w:rsidR="00791EDC" w:rsidRPr="00FE1C72" w:rsidRDefault="00000000">
          <w:pPr>
            <w:pStyle w:val="TOC1"/>
            <w:rPr>
              <w:rFonts w:asciiTheme="minorHAnsi" w:hAnsiTheme="minorHAnsi"/>
              <w:noProof/>
              <w:kern w:val="2"/>
              <w:sz w:val="22"/>
              <w14:ligatures w14:val="standardContextual"/>
            </w:rPr>
          </w:pPr>
          <w:hyperlink w:anchor="_Toc162347544" w:history="1">
            <w:r w:rsidR="00791EDC" w:rsidRPr="00FE1C72">
              <w:rPr>
                <w:rStyle w:val="Hyperlink"/>
                <w:rFonts w:cs="Times New Roman"/>
                <w:noProof/>
                <w:lang w:val="vi-VN"/>
              </w:rPr>
              <w:t>7.2. Ý nghĩa của việc quản lý cấu hình</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_Toc162347544 \h </w:instrText>
            </w:r>
            <w:r w:rsidR="00791EDC" w:rsidRPr="00FE1C72">
              <w:rPr>
                <w:noProof/>
                <w:webHidden/>
              </w:rPr>
            </w:r>
            <w:r w:rsidR="00791EDC" w:rsidRPr="00FE1C72">
              <w:rPr>
                <w:noProof/>
                <w:webHidden/>
              </w:rPr>
              <w:fldChar w:fldCharType="separate"/>
            </w:r>
            <w:r w:rsidR="00791EDC" w:rsidRPr="00FE1C72">
              <w:rPr>
                <w:noProof/>
                <w:webHidden/>
              </w:rPr>
              <w:t>25</w:t>
            </w:r>
            <w:r w:rsidR="00791EDC" w:rsidRPr="00FE1C72">
              <w:rPr>
                <w:noProof/>
                <w:webHidden/>
              </w:rPr>
              <w:fldChar w:fldCharType="end"/>
            </w:r>
          </w:hyperlink>
        </w:p>
        <w:p w14:paraId="68B7784D" w14:textId="2541E47F" w:rsidR="00791EDC" w:rsidRPr="00FE1C72" w:rsidRDefault="00000000">
          <w:pPr>
            <w:pStyle w:val="TOC1"/>
            <w:rPr>
              <w:rFonts w:asciiTheme="minorHAnsi" w:hAnsiTheme="minorHAnsi"/>
              <w:noProof/>
              <w:kern w:val="2"/>
              <w:sz w:val="22"/>
              <w14:ligatures w14:val="standardContextual"/>
            </w:rPr>
          </w:pPr>
          <w:hyperlink w:anchor="_Toc162347546" w:history="1">
            <w:r w:rsidR="00791EDC" w:rsidRPr="00FE1C72">
              <w:rPr>
                <w:rStyle w:val="Hyperlink"/>
                <w:rFonts w:cs="Times New Roman"/>
                <w:noProof/>
                <w:lang w:val="vi-VN"/>
              </w:rPr>
              <w:t>CHƯƠNG 8: QUẢN LÝ RỦI RO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_Toc162347546 \h </w:instrText>
            </w:r>
            <w:r w:rsidR="00791EDC" w:rsidRPr="00FE1C72">
              <w:rPr>
                <w:noProof/>
                <w:webHidden/>
              </w:rPr>
            </w:r>
            <w:r w:rsidR="00791EDC" w:rsidRPr="00FE1C72">
              <w:rPr>
                <w:noProof/>
                <w:webHidden/>
              </w:rPr>
              <w:fldChar w:fldCharType="separate"/>
            </w:r>
            <w:r w:rsidR="00791EDC" w:rsidRPr="00FE1C72">
              <w:rPr>
                <w:noProof/>
                <w:webHidden/>
              </w:rPr>
              <w:t>27</w:t>
            </w:r>
            <w:r w:rsidR="00791EDC" w:rsidRPr="00FE1C72">
              <w:rPr>
                <w:noProof/>
                <w:webHidden/>
              </w:rPr>
              <w:fldChar w:fldCharType="end"/>
            </w:r>
          </w:hyperlink>
        </w:p>
        <w:p w14:paraId="618F2146" w14:textId="3014A0C2" w:rsidR="00791EDC" w:rsidRPr="00FE1C72" w:rsidRDefault="00000000">
          <w:pPr>
            <w:pStyle w:val="TOC1"/>
            <w:rPr>
              <w:rFonts w:asciiTheme="minorHAnsi" w:hAnsiTheme="minorHAnsi"/>
              <w:noProof/>
              <w:kern w:val="2"/>
              <w:sz w:val="22"/>
              <w14:ligatures w14:val="standardContextual"/>
            </w:rPr>
          </w:pPr>
          <w:hyperlink w:anchor="_Toc162347547" w:history="1">
            <w:r w:rsidR="00791EDC" w:rsidRPr="00FE1C72">
              <w:rPr>
                <w:rStyle w:val="Hyperlink"/>
                <w:rFonts w:cs="Times New Roman"/>
                <w:noProof/>
                <w:lang w:val="vi-VN"/>
              </w:rPr>
              <w:t>8.1. Xác định rủi ro của dự án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_Toc162347547 \h </w:instrText>
            </w:r>
            <w:r w:rsidR="00791EDC" w:rsidRPr="00FE1C72">
              <w:rPr>
                <w:noProof/>
                <w:webHidden/>
              </w:rPr>
            </w:r>
            <w:r w:rsidR="00791EDC" w:rsidRPr="00FE1C72">
              <w:rPr>
                <w:noProof/>
                <w:webHidden/>
              </w:rPr>
              <w:fldChar w:fldCharType="separate"/>
            </w:r>
            <w:r w:rsidR="00791EDC" w:rsidRPr="00FE1C72">
              <w:rPr>
                <w:noProof/>
                <w:webHidden/>
              </w:rPr>
              <w:t>27</w:t>
            </w:r>
            <w:r w:rsidR="00791EDC" w:rsidRPr="00FE1C72">
              <w:rPr>
                <w:noProof/>
                <w:webHidden/>
              </w:rPr>
              <w:fldChar w:fldCharType="end"/>
            </w:r>
          </w:hyperlink>
        </w:p>
        <w:p w14:paraId="50B7A484" w14:textId="56FB7324" w:rsidR="00791EDC" w:rsidRPr="00FE1C72" w:rsidRDefault="00000000">
          <w:pPr>
            <w:pStyle w:val="TOC1"/>
            <w:rPr>
              <w:rFonts w:asciiTheme="minorHAnsi" w:hAnsiTheme="minorHAnsi"/>
              <w:noProof/>
              <w:kern w:val="2"/>
              <w:sz w:val="22"/>
              <w14:ligatures w14:val="standardContextual"/>
            </w:rPr>
          </w:pPr>
          <w:hyperlink w:anchor="_Toc162347549" w:history="1">
            <w:r w:rsidR="00791EDC" w:rsidRPr="00FE1C72">
              <w:rPr>
                <w:rStyle w:val="Hyperlink"/>
                <w:rFonts w:cs="Times New Roman"/>
                <w:noProof/>
                <w:lang w:val="vi-VN"/>
              </w:rPr>
              <w:t>8.2. Phân tích mức độ rủi ro và sắp thứ tự ưu tiên các rủi ro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_Toc162347549 \h </w:instrText>
            </w:r>
            <w:r w:rsidR="00791EDC" w:rsidRPr="00FE1C72">
              <w:rPr>
                <w:noProof/>
                <w:webHidden/>
              </w:rPr>
            </w:r>
            <w:r w:rsidR="00791EDC" w:rsidRPr="00FE1C72">
              <w:rPr>
                <w:noProof/>
                <w:webHidden/>
              </w:rPr>
              <w:fldChar w:fldCharType="separate"/>
            </w:r>
            <w:r w:rsidR="00791EDC" w:rsidRPr="00FE1C72">
              <w:rPr>
                <w:noProof/>
                <w:webHidden/>
              </w:rPr>
              <w:t>27</w:t>
            </w:r>
            <w:r w:rsidR="00791EDC" w:rsidRPr="00FE1C72">
              <w:rPr>
                <w:noProof/>
                <w:webHidden/>
              </w:rPr>
              <w:fldChar w:fldCharType="end"/>
            </w:r>
          </w:hyperlink>
        </w:p>
        <w:p w14:paraId="21853803" w14:textId="6779A03C" w:rsidR="00791EDC" w:rsidRPr="00FE1C72" w:rsidRDefault="00000000">
          <w:pPr>
            <w:pStyle w:val="TOC1"/>
            <w:rPr>
              <w:rFonts w:asciiTheme="minorHAnsi" w:hAnsiTheme="minorHAnsi"/>
              <w:noProof/>
              <w:kern w:val="2"/>
              <w:sz w:val="22"/>
              <w14:ligatures w14:val="standardContextual"/>
            </w:rPr>
          </w:pPr>
          <w:hyperlink w:anchor="_Toc162347551" w:history="1">
            <w:r w:rsidR="00791EDC" w:rsidRPr="00FE1C72">
              <w:rPr>
                <w:rStyle w:val="Hyperlink"/>
                <w:rFonts w:cs="Times New Roman"/>
                <w:noProof/>
                <w:lang w:val="vi-VN"/>
              </w:rPr>
              <w:t>8.3. Kế hoạch phòng ngừa rủi ro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_Toc162347551 \h </w:instrText>
            </w:r>
            <w:r w:rsidR="00791EDC" w:rsidRPr="00FE1C72">
              <w:rPr>
                <w:noProof/>
                <w:webHidden/>
              </w:rPr>
            </w:r>
            <w:r w:rsidR="00791EDC" w:rsidRPr="00FE1C72">
              <w:rPr>
                <w:noProof/>
                <w:webHidden/>
              </w:rPr>
              <w:fldChar w:fldCharType="separate"/>
            </w:r>
            <w:r w:rsidR="00791EDC" w:rsidRPr="00FE1C72">
              <w:rPr>
                <w:noProof/>
                <w:webHidden/>
              </w:rPr>
              <w:t>28</w:t>
            </w:r>
            <w:r w:rsidR="00791EDC" w:rsidRPr="00FE1C72">
              <w:rPr>
                <w:noProof/>
                <w:webHidden/>
              </w:rPr>
              <w:fldChar w:fldCharType="end"/>
            </w:r>
          </w:hyperlink>
        </w:p>
        <w:p w14:paraId="0EC281CA" w14:textId="5B280BD1" w:rsidR="00791EDC" w:rsidRPr="00FE1C72" w:rsidRDefault="00000000">
          <w:pPr>
            <w:pStyle w:val="TOC1"/>
            <w:rPr>
              <w:rFonts w:asciiTheme="minorHAnsi" w:hAnsiTheme="minorHAnsi"/>
              <w:noProof/>
              <w:kern w:val="2"/>
              <w:sz w:val="22"/>
              <w14:ligatures w14:val="standardContextual"/>
            </w:rPr>
          </w:pPr>
          <w:hyperlink w:anchor="_Toc162347552" w:history="1">
            <w:r w:rsidR="00791EDC" w:rsidRPr="00FE1C72">
              <w:rPr>
                <w:rStyle w:val="Hyperlink"/>
                <w:rFonts w:cs="Times New Roman"/>
                <w:noProof/>
                <w:lang w:val="vi-VN"/>
              </w:rPr>
              <w:t>CHƯƠNG 9: CÁC CÔNG CỤ QUẢN LÝ DỰ ÁN ĐÃ ÁP DỤNG</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_Toc162347552 \h </w:instrText>
            </w:r>
            <w:r w:rsidR="00791EDC" w:rsidRPr="00FE1C72">
              <w:rPr>
                <w:noProof/>
                <w:webHidden/>
              </w:rPr>
            </w:r>
            <w:r w:rsidR="00791EDC" w:rsidRPr="00FE1C72">
              <w:rPr>
                <w:noProof/>
                <w:webHidden/>
              </w:rPr>
              <w:fldChar w:fldCharType="separate"/>
            </w:r>
            <w:r w:rsidR="00791EDC" w:rsidRPr="00FE1C72">
              <w:rPr>
                <w:noProof/>
                <w:webHidden/>
              </w:rPr>
              <w:t>32</w:t>
            </w:r>
            <w:r w:rsidR="00791EDC" w:rsidRPr="00FE1C72">
              <w:rPr>
                <w:noProof/>
                <w:webHidden/>
              </w:rPr>
              <w:fldChar w:fldCharType="end"/>
            </w:r>
          </w:hyperlink>
        </w:p>
        <w:p w14:paraId="56F9ECC9" w14:textId="28432BB7" w:rsidR="00791EDC" w:rsidRPr="00FE1C72" w:rsidRDefault="00000000">
          <w:pPr>
            <w:pStyle w:val="TOC1"/>
            <w:tabs>
              <w:tab w:val="left" w:pos="560"/>
            </w:tabs>
            <w:rPr>
              <w:rFonts w:asciiTheme="minorHAnsi" w:hAnsiTheme="minorHAnsi"/>
              <w:noProof/>
              <w:kern w:val="2"/>
              <w:sz w:val="22"/>
              <w14:ligatures w14:val="standardContextual"/>
            </w:rPr>
          </w:pPr>
          <w:hyperlink w:anchor="_Toc162347553" w:history="1">
            <w:r w:rsidR="00791EDC" w:rsidRPr="00FE1C72">
              <w:rPr>
                <w:rStyle w:val="Hyperlink"/>
                <w:rFonts w:cs="Times New Roman"/>
                <w:noProof/>
                <w:lang w:val="vi-VN"/>
              </w:rPr>
              <w:t>1.</w:t>
            </w:r>
            <w:r w:rsidR="00791EDC" w:rsidRPr="00FE1C72">
              <w:rPr>
                <w:rFonts w:asciiTheme="minorHAnsi" w:hAnsiTheme="minorHAnsi"/>
                <w:noProof/>
                <w:kern w:val="2"/>
                <w:sz w:val="22"/>
                <w14:ligatures w14:val="standardContextual"/>
              </w:rPr>
              <w:tab/>
            </w:r>
            <w:r w:rsidR="00791EDC" w:rsidRPr="00FE1C72">
              <w:rPr>
                <w:rStyle w:val="Hyperlink"/>
                <w:rFonts w:cs="Times New Roman"/>
                <w:noProof/>
                <w:lang w:val="vi-VN"/>
              </w:rPr>
              <w:t>Github</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_Toc162347553 \h </w:instrText>
            </w:r>
            <w:r w:rsidR="00791EDC" w:rsidRPr="00FE1C72">
              <w:rPr>
                <w:noProof/>
                <w:webHidden/>
              </w:rPr>
            </w:r>
            <w:r w:rsidR="00791EDC" w:rsidRPr="00FE1C72">
              <w:rPr>
                <w:noProof/>
                <w:webHidden/>
              </w:rPr>
              <w:fldChar w:fldCharType="separate"/>
            </w:r>
            <w:r w:rsidR="00791EDC" w:rsidRPr="00FE1C72">
              <w:rPr>
                <w:noProof/>
                <w:webHidden/>
              </w:rPr>
              <w:t>32</w:t>
            </w:r>
            <w:r w:rsidR="00791EDC" w:rsidRPr="00FE1C72">
              <w:rPr>
                <w:noProof/>
                <w:webHidden/>
              </w:rPr>
              <w:fldChar w:fldCharType="end"/>
            </w:r>
          </w:hyperlink>
        </w:p>
        <w:p w14:paraId="3E2F7527" w14:textId="02A29B92" w:rsidR="00791EDC" w:rsidRPr="00FE1C72" w:rsidRDefault="00000000">
          <w:pPr>
            <w:pStyle w:val="TOC1"/>
            <w:rPr>
              <w:rFonts w:asciiTheme="minorHAnsi" w:hAnsiTheme="minorHAnsi"/>
              <w:noProof/>
              <w:kern w:val="2"/>
              <w:sz w:val="22"/>
              <w14:ligatures w14:val="standardContextual"/>
            </w:rPr>
          </w:pPr>
          <w:hyperlink w:anchor="_Toc162347555" w:history="1">
            <w:r w:rsidR="00791EDC" w:rsidRPr="00FE1C72">
              <w:rPr>
                <w:rStyle w:val="Hyperlink"/>
                <w:rFonts w:cs="Times New Roman"/>
                <w:noProof/>
                <w:lang w:val="vi-VN"/>
              </w:rPr>
              <w:t>2. Trello</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_Toc162347555 \h </w:instrText>
            </w:r>
            <w:r w:rsidR="00791EDC" w:rsidRPr="00FE1C72">
              <w:rPr>
                <w:noProof/>
                <w:webHidden/>
              </w:rPr>
            </w:r>
            <w:r w:rsidR="00791EDC" w:rsidRPr="00FE1C72">
              <w:rPr>
                <w:noProof/>
                <w:webHidden/>
              </w:rPr>
              <w:fldChar w:fldCharType="separate"/>
            </w:r>
            <w:r w:rsidR="00791EDC" w:rsidRPr="00FE1C72">
              <w:rPr>
                <w:noProof/>
                <w:webHidden/>
              </w:rPr>
              <w:t>32</w:t>
            </w:r>
            <w:r w:rsidR="00791EDC" w:rsidRPr="00FE1C72">
              <w:rPr>
                <w:noProof/>
                <w:webHidden/>
              </w:rPr>
              <w:fldChar w:fldCharType="end"/>
            </w:r>
          </w:hyperlink>
        </w:p>
        <w:p w14:paraId="5D18DA38" w14:textId="027828DE" w:rsidR="00791EDC" w:rsidRPr="00FE1C72" w:rsidRDefault="00000000">
          <w:pPr>
            <w:pStyle w:val="TOC1"/>
            <w:rPr>
              <w:rFonts w:asciiTheme="minorHAnsi" w:hAnsiTheme="minorHAnsi"/>
              <w:noProof/>
              <w:kern w:val="2"/>
              <w:sz w:val="22"/>
              <w14:ligatures w14:val="standardContextual"/>
            </w:rPr>
          </w:pPr>
          <w:hyperlink w:anchor="_Toc162347557" w:history="1">
            <w:r w:rsidR="00791EDC" w:rsidRPr="00FE1C72">
              <w:rPr>
                <w:rStyle w:val="Hyperlink"/>
                <w:rFonts w:cs="Times New Roman"/>
                <w:noProof/>
                <w:lang w:val="vi-VN"/>
              </w:rPr>
              <w:t>3.Excel</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_Toc162347557 \h </w:instrText>
            </w:r>
            <w:r w:rsidR="00791EDC" w:rsidRPr="00FE1C72">
              <w:rPr>
                <w:noProof/>
                <w:webHidden/>
              </w:rPr>
            </w:r>
            <w:r w:rsidR="00791EDC" w:rsidRPr="00FE1C72">
              <w:rPr>
                <w:noProof/>
                <w:webHidden/>
              </w:rPr>
              <w:fldChar w:fldCharType="separate"/>
            </w:r>
            <w:r w:rsidR="00791EDC" w:rsidRPr="00FE1C72">
              <w:rPr>
                <w:noProof/>
                <w:webHidden/>
              </w:rPr>
              <w:t>33</w:t>
            </w:r>
            <w:r w:rsidR="00791EDC" w:rsidRPr="00FE1C72">
              <w:rPr>
                <w:noProof/>
                <w:webHidden/>
              </w:rPr>
              <w:fldChar w:fldCharType="end"/>
            </w:r>
          </w:hyperlink>
        </w:p>
        <w:p w14:paraId="321559FF" w14:textId="42C49A5F" w:rsidR="00791EDC" w:rsidRPr="00FE1C72" w:rsidRDefault="00000000">
          <w:pPr>
            <w:pStyle w:val="TOC1"/>
            <w:rPr>
              <w:rFonts w:asciiTheme="minorHAnsi" w:hAnsiTheme="minorHAnsi"/>
              <w:noProof/>
              <w:kern w:val="2"/>
              <w:sz w:val="22"/>
              <w14:ligatures w14:val="standardContextual"/>
            </w:rPr>
          </w:pPr>
          <w:hyperlink w:anchor="_Toc162347559" w:history="1">
            <w:r w:rsidR="00791EDC" w:rsidRPr="00FE1C72">
              <w:rPr>
                <w:rStyle w:val="Hyperlink"/>
                <w:rFonts w:cs="Times New Roman"/>
                <w:noProof/>
                <w:lang w:val="vi-VN"/>
              </w:rPr>
              <w:t>4.Project</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_Toc162347559 \h </w:instrText>
            </w:r>
            <w:r w:rsidR="00791EDC" w:rsidRPr="00FE1C72">
              <w:rPr>
                <w:noProof/>
                <w:webHidden/>
              </w:rPr>
            </w:r>
            <w:r w:rsidR="00791EDC" w:rsidRPr="00FE1C72">
              <w:rPr>
                <w:noProof/>
                <w:webHidden/>
              </w:rPr>
              <w:fldChar w:fldCharType="separate"/>
            </w:r>
            <w:r w:rsidR="00791EDC" w:rsidRPr="00FE1C72">
              <w:rPr>
                <w:noProof/>
                <w:webHidden/>
              </w:rPr>
              <w:t>33</w:t>
            </w:r>
            <w:r w:rsidR="00791EDC" w:rsidRPr="00FE1C72">
              <w:rPr>
                <w:noProof/>
                <w:webHidden/>
              </w:rPr>
              <w:fldChar w:fldCharType="end"/>
            </w:r>
          </w:hyperlink>
        </w:p>
        <w:p w14:paraId="0A2291EC" w14:textId="53B13861" w:rsidR="00791EDC" w:rsidRPr="00FE1C72" w:rsidRDefault="00000000">
          <w:pPr>
            <w:pStyle w:val="TOC1"/>
            <w:rPr>
              <w:rFonts w:asciiTheme="minorHAnsi" w:hAnsiTheme="minorHAnsi"/>
              <w:noProof/>
              <w:kern w:val="2"/>
              <w:sz w:val="22"/>
              <w14:ligatures w14:val="standardContextual"/>
            </w:rPr>
          </w:pPr>
          <w:hyperlink w:anchor="_Toc162347561" w:history="1">
            <w:r w:rsidR="00791EDC" w:rsidRPr="00FE1C72">
              <w:rPr>
                <w:rStyle w:val="Hyperlink"/>
                <w:rFonts w:cs="Times New Roman"/>
                <w:noProof/>
                <w:lang w:val="vi-VN"/>
              </w:rPr>
              <w:t>5. Word</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_Toc162347561 \h </w:instrText>
            </w:r>
            <w:r w:rsidR="00791EDC" w:rsidRPr="00FE1C72">
              <w:rPr>
                <w:noProof/>
                <w:webHidden/>
              </w:rPr>
            </w:r>
            <w:r w:rsidR="00791EDC" w:rsidRPr="00FE1C72">
              <w:rPr>
                <w:noProof/>
                <w:webHidden/>
              </w:rPr>
              <w:fldChar w:fldCharType="separate"/>
            </w:r>
            <w:r w:rsidR="00791EDC" w:rsidRPr="00FE1C72">
              <w:rPr>
                <w:noProof/>
                <w:webHidden/>
              </w:rPr>
              <w:t>34</w:t>
            </w:r>
            <w:r w:rsidR="00791EDC" w:rsidRPr="00FE1C72">
              <w:rPr>
                <w:noProof/>
                <w:webHidden/>
              </w:rPr>
              <w:fldChar w:fldCharType="end"/>
            </w:r>
          </w:hyperlink>
        </w:p>
        <w:p w14:paraId="491F19D2" w14:textId="685130E9" w:rsidR="00791EDC" w:rsidRPr="00FE1C72" w:rsidRDefault="00000000">
          <w:pPr>
            <w:pStyle w:val="TOC1"/>
            <w:rPr>
              <w:rFonts w:asciiTheme="minorHAnsi" w:hAnsiTheme="minorHAnsi"/>
              <w:noProof/>
              <w:kern w:val="2"/>
              <w:sz w:val="22"/>
              <w14:ligatures w14:val="standardContextual"/>
            </w:rPr>
          </w:pPr>
          <w:hyperlink w:anchor="_Toc162347563" w:history="1">
            <w:r w:rsidR="00791EDC" w:rsidRPr="00FE1C72">
              <w:rPr>
                <w:rStyle w:val="Hyperlink"/>
                <w:rFonts w:cs="Times New Roman"/>
                <w:noProof/>
                <w:lang w:val="vi-VN"/>
              </w:rPr>
              <w:t>6. QM</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_Toc162347563 \h </w:instrText>
            </w:r>
            <w:r w:rsidR="00791EDC" w:rsidRPr="00FE1C72">
              <w:rPr>
                <w:noProof/>
                <w:webHidden/>
              </w:rPr>
            </w:r>
            <w:r w:rsidR="00791EDC" w:rsidRPr="00FE1C72">
              <w:rPr>
                <w:noProof/>
                <w:webHidden/>
              </w:rPr>
              <w:fldChar w:fldCharType="separate"/>
            </w:r>
            <w:r w:rsidR="00791EDC" w:rsidRPr="00FE1C72">
              <w:rPr>
                <w:noProof/>
                <w:webHidden/>
              </w:rPr>
              <w:t>34</w:t>
            </w:r>
            <w:r w:rsidR="00791EDC" w:rsidRPr="00FE1C72">
              <w:rPr>
                <w:noProof/>
                <w:webHidden/>
              </w:rPr>
              <w:fldChar w:fldCharType="end"/>
            </w:r>
          </w:hyperlink>
        </w:p>
        <w:p w14:paraId="151D2451" w14:textId="76CE211F" w:rsidR="00791EDC" w:rsidRPr="00FE1C72" w:rsidRDefault="00000000">
          <w:pPr>
            <w:pStyle w:val="TOC1"/>
            <w:rPr>
              <w:rFonts w:asciiTheme="minorHAnsi" w:hAnsiTheme="minorHAnsi"/>
              <w:noProof/>
              <w:kern w:val="2"/>
              <w:sz w:val="22"/>
              <w14:ligatures w14:val="standardContextual"/>
            </w:rPr>
          </w:pPr>
          <w:hyperlink w:anchor="_Toc162347565" w:history="1">
            <w:r w:rsidR="00791EDC" w:rsidRPr="00FE1C72">
              <w:rPr>
                <w:rStyle w:val="Hyperlink"/>
                <w:rFonts w:cs="Times New Roman"/>
                <w:noProof/>
                <w:lang w:val="vi-VN"/>
              </w:rPr>
              <w:t>KẾT LUẬN</w:t>
            </w:r>
            <w:r w:rsidR="00791EDC" w:rsidRPr="00FE1C72">
              <w:rPr>
                <w:noProof/>
                <w:webHidden/>
              </w:rPr>
              <w:tab/>
            </w:r>
            <w:r w:rsidR="00791EDC" w:rsidRPr="00FE1C72">
              <w:rPr>
                <w:noProof/>
                <w:webHidden/>
              </w:rPr>
              <w:fldChar w:fldCharType="begin"/>
            </w:r>
            <w:r w:rsidR="00791EDC" w:rsidRPr="00FE1C72">
              <w:rPr>
                <w:noProof/>
                <w:webHidden/>
              </w:rPr>
              <w:instrText xml:space="preserve"> PAGEREF _Toc162347565 \h </w:instrText>
            </w:r>
            <w:r w:rsidR="00791EDC" w:rsidRPr="00FE1C72">
              <w:rPr>
                <w:noProof/>
                <w:webHidden/>
              </w:rPr>
            </w:r>
            <w:r w:rsidR="00791EDC" w:rsidRPr="00FE1C72">
              <w:rPr>
                <w:noProof/>
                <w:webHidden/>
              </w:rPr>
              <w:fldChar w:fldCharType="separate"/>
            </w:r>
            <w:r w:rsidR="00791EDC" w:rsidRPr="00FE1C72">
              <w:rPr>
                <w:noProof/>
                <w:webHidden/>
              </w:rPr>
              <w:t>35</w:t>
            </w:r>
            <w:r w:rsidR="00791EDC" w:rsidRPr="00FE1C72">
              <w:rPr>
                <w:noProof/>
                <w:webHidden/>
              </w:rPr>
              <w:fldChar w:fldCharType="end"/>
            </w:r>
          </w:hyperlink>
        </w:p>
        <w:p w14:paraId="52422002" w14:textId="5CD98BE9" w:rsidR="00791EDC" w:rsidRDefault="00791EDC">
          <w:pPr>
            <w:rPr>
              <w:b/>
              <w:bCs/>
              <w:noProof/>
            </w:rPr>
          </w:pPr>
          <w:r w:rsidRPr="00FE1C72">
            <w:rPr>
              <w:noProof/>
            </w:rPr>
            <w:fldChar w:fldCharType="end"/>
          </w:r>
        </w:p>
      </w:sdtContent>
    </w:sdt>
    <w:p w14:paraId="2E2D7603" w14:textId="24C1EB75" w:rsidR="00A2141D" w:rsidRDefault="00A2141D">
      <w:pPr>
        <w:rPr>
          <w:b/>
          <w:bCs/>
          <w:noProof/>
        </w:rPr>
      </w:pPr>
      <w:r>
        <w:rPr>
          <w:b/>
          <w:bCs/>
          <w:noProof/>
        </w:rPr>
        <w:br w:type="page"/>
      </w:r>
    </w:p>
    <w:p w14:paraId="3E72B80D" w14:textId="5DA3B72D" w:rsidR="00A2141D" w:rsidRDefault="00A2141D" w:rsidP="00146780">
      <w:pPr>
        <w:jc w:val="center"/>
        <w:rPr>
          <w:b/>
          <w:bCs/>
          <w:lang w:val="vi-VN"/>
        </w:rPr>
      </w:pPr>
      <w:r>
        <w:rPr>
          <w:b/>
          <w:bCs/>
        </w:rPr>
        <w:lastRenderedPageBreak/>
        <w:t>DANH</w:t>
      </w:r>
      <w:r>
        <w:rPr>
          <w:b/>
          <w:bCs/>
          <w:lang w:val="vi-VN"/>
        </w:rPr>
        <w:t xml:space="preserve"> MỤC HÌNH ẢNH</w:t>
      </w:r>
    </w:p>
    <w:p w14:paraId="6058C3CA"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47" w:history="1">
        <w:r w:rsidR="00DB46EE" w:rsidRPr="00FE1C72">
          <w:rPr>
            <w:rStyle w:val="Hyperlink"/>
            <w:rFonts w:cs="Times New Roman"/>
            <w:noProof/>
            <w:color w:val="auto"/>
            <w:sz w:val="26"/>
            <w:szCs w:val="26"/>
            <w:lang w:val="vi-VN"/>
          </w:rPr>
          <w:t>Hình 3.2: Biểu đồ Gantt tổng quát</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_Toc162347447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11</w:t>
        </w:r>
        <w:r w:rsidR="00DB46EE" w:rsidRPr="00FE1C72">
          <w:rPr>
            <w:noProof/>
            <w:webHidden/>
            <w:sz w:val="26"/>
            <w:szCs w:val="26"/>
          </w:rPr>
          <w:fldChar w:fldCharType="end"/>
        </w:r>
      </w:hyperlink>
    </w:p>
    <w:p w14:paraId="581644E8" w14:textId="349E03A0"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52" w:history="1">
        <w:r w:rsidR="00DB46EE" w:rsidRPr="00FE1C72">
          <w:rPr>
            <w:rStyle w:val="Hyperlink"/>
            <w:rFonts w:cs="Times New Roman"/>
            <w:noProof/>
            <w:color w:val="auto"/>
            <w:sz w:val="26"/>
            <w:szCs w:val="26"/>
            <w:lang w:val="vi-VN"/>
          </w:rPr>
          <w:t>Hình 3.3: Biểu đồ Gantt chi tiết lập kế hoạch cho dự án</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_Toc162347452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12</w:t>
        </w:r>
        <w:r w:rsidR="00DB46EE" w:rsidRPr="00FE1C72">
          <w:rPr>
            <w:noProof/>
            <w:webHidden/>
            <w:sz w:val="26"/>
            <w:szCs w:val="26"/>
          </w:rPr>
          <w:fldChar w:fldCharType="end"/>
        </w:r>
      </w:hyperlink>
    </w:p>
    <w:p w14:paraId="72BC0FEE"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54" w:history="1">
        <w:r w:rsidR="00DB46EE" w:rsidRPr="00FE1C72">
          <w:rPr>
            <w:rStyle w:val="Hyperlink"/>
            <w:rFonts w:cs="Times New Roman"/>
            <w:noProof/>
            <w:color w:val="auto"/>
            <w:sz w:val="26"/>
            <w:szCs w:val="26"/>
            <w:lang w:val="vi-VN"/>
          </w:rPr>
          <w:t>Hình 3.4: Biểu đồ Gantt chi tiết xác định yêu cầu</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_Toc162347454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12</w:t>
        </w:r>
        <w:r w:rsidR="00DB46EE" w:rsidRPr="00FE1C72">
          <w:rPr>
            <w:noProof/>
            <w:webHidden/>
            <w:sz w:val="26"/>
            <w:szCs w:val="26"/>
          </w:rPr>
          <w:fldChar w:fldCharType="end"/>
        </w:r>
      </w:hyperlink>
    </w:p>
    <w:p w14:paraId="63C26F29"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56" w:history="1">
        <w:r w:rsidR="00DB46EE" w:rsidRPr="00FE1C72">
          <w:rPr>
            <w:rStyle w:val="Hyperlink"/>
            <w:rFonts w:cs="Times New Roman"/>
            <w:noProof/>
            <w:color w:val="auto"/>
            <w:sz w:val="26"/>
            <w:szCs w:val="26"/>
            <w:lang w:val="vi-VN"/>
          </w:rPr>
          <w:t>Hình 3.5: Biểu đồ Gantt chi tiết phân tích hệ thống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_Toc162347456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13</w:t>
        </w:r>
        <w:r w:rsidR="00DB46EE" w:rsidRPr="00FE1C72">
          <w:rPr>
            <w:noProof/>
            <w:webHidden/>
            <w:sz w:val="26"/>
            <w:szCs w:val="26"/>
          </w:rPr>
          <w:fldChar w:fldCharType="end"/>
        </w:r>
      </w:hyperlink>
    </w:p>
    <w:p w14:paraId="2FB5452B"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58" w:history="1">
        <w:r w:rsidR="00DB46EE" w:rsidRPr="00FE1C72">
          <w:rPr>
            <w:rStyle w:val="Hyperlink"/>
            <w:rFonts w:cs="Times New Roman"/>
            <w:noProof/>
            <w:color w:val="auto"/>
            <w:sz w:val="26"/>
            <w:szCs w:val="26"/>
            <w:lang w:val="vi-VN"/>
          </w:rPr>
          <w:t>Hình 3.6: Biểu đồ Gantt chi tiết thiết kế giao diện</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_Toc162347458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13</w:t>
        </w:r>
        <w:r w:rsidR="00DB46EE" w:rsidRPr="00FE1C72">
          <w:rPr>
            <w:noProof/>
            <w:webHidden/>
            <w:sz w:val="26"/>
            <w:szCs w:val="26"/>
          </w:rPr>
          <w:fldChar w:fldCharType="end"/>
        </w:r>
      </w:hyperlink>
    </w:p>
    <w:p w14:paraId="6F0A6031"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60" w:history="1">
        <w:r w:rsidR="00DB46EE" w:rsidRPr="00FE1C72">
          <w:rPr>
            <w:rStyle w:val="Hyperlink"/>
            <w:rFonts w:cs="Times New Roman"/>
            <w:noProof/>
            <w:color w:val="auto"/>
            <w:sz w:val="26"/>
            <w:szCs w:val="26"/>
            <w:lang w:val="vi-VN"/>
          </w:rPr>
          <w:t>Hình 3.7: Biểu đồ Gantt chi tiết lập xây dựng hệ thống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_Toc162347460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13</w:t>
        </w:r>
        <w:r w:rsidR="00DB46EE" w:rsidRPr="00FE1C72">
          <w:rPr>
            <w:noProof/>
            <w:webHidden/>
            <w:sz w:val="26"/>
            <w:szCs w:val="26"/>
          </w:rPr>
          <w:fldChar w:fldCharType="end"/>
        </w:r>
      </w:hyperlink>
    </w:p>
    <w:p w14:paraId="0A14E3EA"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62" w:history="1">
        <w:r w:rsidR="00DB46EE" w:rsidRPr="00FE1C72">
          <w:rPr>
            <w:rStyle w:val="Hyperlink"/>
            <w:rFonts w:cs="Times New Roman"/>
            <w:noProof/>
            <w:color w:val="auto"/>
            <w:sz w:val="26"/>
            <w:szCs w:val="26"/>
            <w:lang w:val="vi-VN"/>
          </w:rPr>
          <w:t>Hình 3.8: Biểu đồ Gantt chi tiết lập kiểm thử phần mềm</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_Toc162347462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14</w:t>
        </w:r>
        <w:r w:rsidR="00DB46EE" w:rsidRPr="00FE1C72">
          <w:rPr>
            <w:noProof/>
            <w:webHidden/>
            <w:sz w:val="26"/>
            <w:szCs w:val="26"/>
          </w:rPr>
          <w:fldChar w:fldCharType="end"/>
        </w:r>
      </w:hyperlink>
    </w:p>
    <w:p w14:paraId="70A0CAF8"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64" w:history="1">
        <w:r w:rsidR="00DB46EE" w:rsidRPr="00FE1C72">
          <w:rPr>
            <w:rStyle w:val="Hyperlink"/>
            <w:rFonts w:cs="Times New Roman"/>
            <w:noProof/>
            <w:color w:val="auto"/>
            <w:sz w:val="26"/>
            <w:szCs w:val="26"/>
            <w:lang w:val="vi-VN"/>
          </w:rPr>
          <w:t>Hình 3.9: Biểu đồ Gantt chi tiết kết thúc dự án và chuyển giao hệ thống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_Toc162347464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14</w:t>
        </w:r>
        <w:r w:rsidR="00DB46EE" w:rsidRPr="00FE1C72">
          <w:rPr>
            <w:noProof/>
            <w:webHidden/>
            <w:sz w:val="26"/>
            <w:szCs w:val="26"/>
          </w:rPr>
          <w:fldChar w:fldCharType="end"/>
        </w:r>
      </w:hyperlink>
    </w:p>
    <w:p w14:paraId="73D81485" w14:textId="0539BD94"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475" w:history="1">
        <w:r w:rsidR="00DB46EE" w:rsidRPr="00FE1C72">
          <w:rPr>
            <w:rStyle w:val="Hyperlink"/>
            <w:rFonts w:cs="Times New Roman"/>
            <w:noProof/>
            <w:color w:val="auto"/>
            <w:sz w:val="26"/>
            <w:szCs w:val="26"/>
            <w:lang w:val="vi-VN"/>
          </w:rPr>
          <w:t>Hình 5.1: kế hoạch giám sát chất lượng</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_Toc162347475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18</w:t>
        </w:r>
        <w:r w:rsidR="00DB46EE" w:rsidRPr="00FE1C72">
          <w:rPr>
            <w:noProof/>
            <w:webHidden/>
            <w:sz w:val="26"/>
            <w:szCs w:val="26"/>
          </w:rPr>
          <w:fldChar w:fldCharType="end"/>
        </w:r>
      </w:hyperlink>
    </w:p>
    <w:p w14:paraId="5749B93B" w14:textId="77777777"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539" w:history="1">
        <w:r w:rsidR="00DB46EE" w:rsidRPr="00FE1C72">
          <w:rPr>
            <w:rStyle w:val="Hyperlink"/>
            <w:rFonts w:eastAsia="Times New Roman" w:cs="Times New Roman"/>
            <w:bCs/>
            <w:noProof/>
            <w:color w:val="auto"/>
            <w:sz w:val="26"/>
            <w:szCs w:val="26"/>
            <w:lang w:val="vi-VN"/>
          </w:rPr>
          <w:t>Hình 7.1: Quản lý cấu hình code trong visual Studio</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_Toc162347539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23</w:t>
        </w:r>
        <w:r w:rsidR="00DB46EE" w:rsidRPr="00FE1C72">
          <w:rPr>
            <w:noProof/>
            <w:webHidden/>
            <w:sz w:val="26"/>
            <w:szCs w:val="26"/>
          </w:rPr>
          <w:fldChar w:fldCharType="end"/>
        </w:r>
      </w:hyperlink>
    </w:p>
    <w:p w14:paraId="28ADD71D" w14:textId="18A710BF" w:rsidR="00DB46EE"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541" w:history="1">
        <w:r w:rsidR="00DB46EE" w:rsidRPr="00FE1C72">
          <w:rPr>
            <w:rStyle w:val="Hyperlink"/>
            <w:rFonts w:eastAsia="Times New Roman" w:cs="Times New Roman"/>
            <w:bCs/>
            <w:noProof/>
            <w:color w:val="auto"/>
            <w:sz w:val="26"/>
            <w:szCs w:val="26"/>
            <w:lang w:val="vi-VN"/>
          </w:rPr>
          <w:t>Hình 7.2: Quản lý cấu hình trello</w:t>
        </w:r>
        <w:r w:rsidR="00DB46EE" w:rsidRPr="00FE1C72">
          <w:rPr>
            <w:noProof/>
            <w:webHidden/>
            <w:sz w:val="26"/>
            <w:szCs w:val="26"/>
          </w:rPr>
          <w:tab/>
        </w:r>
        <w:r w:rsidR="00DB46EE" w:rsidRPr="00FE1C72">
          <w:rPr>
            <w:noProof/>
            <w:webHidden/>
            <w:sz w:val="26"/>
            <w:szCs w:val="26"/>
          </w:rPr>
          <w:fldChar w:fldCharType="begin"/>
        </w:r>
        <w:r w:rsidR="00DB46EE" w:rsidRPr="00FE1C72">
          <w:rPr>
            <w:noProof/>
            <w:webHidden/>
            <w:sz w:val="26"/>
            <w:szCs w:val="26"/>
          </w:rPr>
          <w:instrText xml:space="preserve"> PAGEREF _Toc162347541 \h </w:instrText>
        </w:r>
        <w:r w:rsidR="00DB46EE" w:rsidRPr="00FE1C72">
          <w:rPr>
            <w:noProof/>
            <w:webHidden/>
            <w:sz w:val="26"/>
            <w:szCs w:val="26"/>
          </w:rPr>
        </w:r>
        <w:r w:rsidR="00DB46EE" w:rsidRPr="00FE1C72">
          <w:rPr>
            <w:noProof/>
            <w:webHidden/>
            <w:sz w:val="26"/>
            <w:szCs w:val="26"/>
          </w:rPr>
          <w:fldChar w:fldCharType="separate"/>
        </w:r>
        <w:r w:rsidR="00DB46EE" w:rsidRPr="00FE1C72">
          <w:rPr>
            <w:noProof/>
            <w:webHidden/>
            <w:sz w:val="26"/>
            <w:szCs w:val="26"/>
          </w:rPr>
          <w:t>24</w:t>
        </w:r>
        <w:r w:rsidR="00DB46EE" w:rsidRPr="00FE1C72">
          <w:rPr>
            <w:noProof/>
            <w:webHidden/>
            <w:sz w:val="26"/>
            <w:szCs w:val="26"/>
          </w:rPr>
          <w:fldChar w:fldCharType="end"/>
        </w:r>
      </w:hyperlink>
    </w:p>
    <w:p w14:paraId="5DBF28E2" w14:textId="77777777" w:rsidR="00DE761F" w:rsidRPr="00FE1C72" w:rsidRDefault="00000000" w:rsidP="00DB46EE">
      <w:pPr>
        <w:pStyle w:val="TOC3"/>
        <w:spacing w:after="0"/>
        <w:ind w:left="0"/>
        <w:rPr>
          <w:rFonts w:asciiTheme="minorHAnsi" w:hAnsiTheme="minorHAnsi"/>
          <w:noProof/>
          <w:kern w:val="2"/>
          <w:sz w:val="26"/>
          <w:szCs w:val="26"/>
          <w14:ligatures w14:val="standardContextual"/>
        </w:rPr>
      </w:pPr>
      <w:hyperlink w:anchor="_Toc162347543" w:history="1">
        <w:r w:rsidR="00DE761F" w:rsidRPr="00FE1C72">
          <w:rPr>
            <w:rStyle w:val="Hyperlink"/>
            <w:rFonts w:cs="Times New Roman"/>
            <w:noProof/>
            <w:color w:val="auto"/>
            <w:sz w:val="26"/>
            <w:szCs w:val="26"/>
            <w:lang w:val="vi-VN"/>
          </w:rPr>
          <w:t>Hình 7.3: Quản lý cấu hình của biểu đồ gantt trong project</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_Toc162347543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25</w:t>
        </w:r>
        <w:r w:rsidR="00DE761F" w:rsidRPr="00FE1C72">
          <w:rPr>
            <w:noProof/>
            <w:webHidden/>
            <w:sz w:val="26"/>
            <w:szCs w:val="26"/>
          </w:rPr>
          <w:fldChar w:fldCharType="end"/>
        </w:r>
      </w:hyperlink>
    </w:p>
    <w:p w14:paraId="5845E808" w14:textId="77777777" w:rsidR="00DE761F" w:rsidRPr="00FE1C72" w:rsidRDefault="00000000" w:rsidP="00841916">
      <w:pPr>
        <w:pStyle w:val="TOC3"/>
        <w:spacing w:after="0"/>
        <w:ind w:left="0"/>
        <w:rPr>
          <w:rFonts w:asciiTheme="minorHAnsi" w:hAnsiTheme="minorHAnsi"/>
          <w:noProof/>
          <w:kern w:val="2"/>
          <w:sz w:val="26"/>
          <w:szCs w:val="26"/>
          <w14:ligatures w14:val="standardContextual"/>
        </w:rPr>
      </w:pPr>
      <w:hyperlink w:anchor="_Toc162347554" w:history="1">
        <w:r w:rsidR="00DE761F" w:rsidRPr="00FE1C72">
          <w:rPr>
            <w:rStyle w:val="Hyperlink"/>
            <w:rFonts w:cs="Times New Roman"/>
            <w:noProof/>
            <w:color w:val="auto"/>
            <w:sz w:val="26"/>
            <w:szCs w:val="26"/>
            <w:lang w:val="vi-VN"/>
          </w:rPr>
          <w:t>Hình 9.1: Github</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_Toc162347554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32</w:t>
        </w:r>
        <w:r w:rsidR="00DE761F" w:rsidRPr="00FE1C72">
          <w:rPr>
            <w:noProof/>
            <w:webHidden/>
            <w:sz w:val="26"/>
            <w:szCs w:val="26"/>
          </w:rPr>
          <w:fldChar w:fldCharType="end"/>
        </w:r>
      </w:hyperlink>
    </w:p>
    <w:p w14:paraId="33B4F4AF" w14:textId="77777777" w:rsidR="00DE761F" w:rsidRPr="00FE1C72" w:rsidRDefault="00000000" w:rsidP="00841916">
      <w:pPr>
        <w:pStyle w:val="TOC3"/>
        <w:spacing w:after="0"/>
        <w:ind w:left="0"/>
        <w:rPr>
          <w:rFonts w:asciiTheme="minorHAnsi" w:hAnsiTheme="minorHAnsi"/>
          <w:noProof/>
          <w:kern w:val="2"/>
          <w:sz w:val="26"/>
          <w:szCs w:val="26"/>
          <w14:ligatures w14:val="standardContextual"/>
        </w:rPr>
      </w:pPr>
      <w:hyperlink w:anchor="_Toc162347556" w:history="1">
        <w:r w:rsidR="00DE761F" w:rsidRPr="00FE1C72">
          <w:rPr>
            <w:rStyle w:val="Hyperlink"/>
            <w:rFonts w:cs="Times New Roman"/>
            <w:noProof/>
            <w:color w:val="auto"/>
            <w:sz w:val="26"/>
            <w:szCs w:val="26"/>
            <w:lang w:val="vi-VN"/>
          </w:rPr>
          <w:t>Hình 9.2: Trello</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_Toc162347556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33</w:t>
        </w:r>
        <w:r w:rsidR="00DE761F" w:rsidRPr="00FE1C72">
          <w:rPr>
            <w:noProof/>
            <w:webHidden/>
            <w:sz w:val="26"/>
            <w:szCs w:val="26"/>
          </w:rPr>
          <w:fldChar w:fldCharType="end"/>
        </w:r>
      </w:hyperlink>
    </w:p>
    <w:p w14:paraId="3AF1D989" w14:textId="290F9BF9" w:rsidR="00DE761F" w:rsidRPr="00FE1C72" w:rsidRDefault="00000000" w:rsidP="00841916">
      <w:pPr>
        <w:pStyle w:val="TOC3"/>
        <w:spacing w:after="0"/>
        <w:ind w:left="0"/>
        <w:rPr>
          <w:rFonts w:asciiTheme="minorHAnsi" w:hAnsiTheme="minorHAnsi"/>
          <w:noProof/>
          <w:kern w:val="2"/>
          <w:sz w:val="26"/>
          <w:szCs w:val="26"/>
          <w14:ligatures w14:val="standardContextual"/>
        </w:rPr>
      </w:pPr>
      <w:hyperlink w:anchor="_Toc162347558" w:history="1">
        <w:r w:rsidR="00DE761F" w:rsidRPr="00FE1C72">
          <w:rPr>
            <w:rStyle w:val="Hyperlink"/>
            <w:rFonts w:cs="Times New Roman"/>
            <w:noProof/>
            <w:color w:val="auto"/>
            <w:sz w:val="26"/>
            <w:szCs w:val="26"/>
            <w:lang w:val="vi-VN"/>
          </w:rPr>
          <w:t>Hình 9.3: Excel</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_Toc162347558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33</w:t>
        </w:r>
        <w:r w:rsidR="00DE761F" w:rsidRPr="00FE1C72">
          <w:rPr>
            <w:noProof/>
            <w:webHidden/>
            <w:sz w:val="26"/>
            <w:szCs w:val="26"/>
          </w:rPr>
          <w:fldChar w:fldCharType="end"/>
        </w:r>
      </w:hyperlink>
    </w:p>
    <w:p w14:paraId="70490DBE" w14:textId="77777777" w:rsidR="00DE761F" w:rsidRPr="00FE1C72" w:rsidRDefault="00000000" w:rsidP="00841916">
      <w:pPr>
        <w:pStyle w:val="TOC3"/>
        <w:spacing w:after="0"/>
        <w:ind w:left="0"/>
        <w:rPr>
          <w:rFonts w:asciiTheme="minorHAnsi" w:hAnsiTheme="minorHAnsi"/>
          <w:noProof/>
          <w:kern w:val="2"/>
          <w:sz w:val="26"/>
          <w:szCs w:val="26"/>
          <w14:ligatures w14:val="standardContextual"/>
        </w:rPr>
      </w:pPr>
      <w:hyperlink w:anchor="_Toc162347560" w:history="1">
        <w:r w:rsidR="00DE761F" w:rsidRPr="00FE1C72">
          <w:rPr>
            <w:rStyle w:val="Hyperlink"/>
            <w:rFonts w:cs="Times New Roman"/>
            <w:noProof/>
            <w:color w:val="auto"/>
            <w:sz w:val="26"/>
            <w:szCs w:val="26"/>
            <w:lang w:val="vi-VN"/>
          </w:rPr>
          <w:t>Hình 9.4: Project</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_Toc162347560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34</w:t>
        </w:r>
        <w:r w:rsidR="00DE761F" w:rsidRPr="00FE1C72">
          <w:rPr>
            <w:noProof/>
            <w:webHidden/>
            <w:sz w:val="26"/>
            <w:szCs w:val="26"/>
          </w:rPr>
          <w:fldChar w:fldCharType="end"/>
        </w:r>
      </w:hyperlink>
    </w:p>
    <w:p w14:paraId="38F8100A" w14:textId="77777777" w:rsidR="00DE761F" w:rsidRPr="00FE1C72" w:rsidRDefault="00000000" w:rsidP="00841916">
      <w:pPr>
        <w:pStyle w:val="TOC3"/>
        <w:spacing w:after="0"/>
        <w:ind w:left="0"/>
        <w:rPr>
          <w:rFonts w:asciiTheme="minorHAnsi" w:hAnsiTheme="minorHAnsi"/>
          <w:noProof/>
          <w:kern w:val="2"/>
          <w:sz w:val="26"/>
          <w:szCs w:val="26"/>
          <w14:ligatures w14:val="standardContextual"/>
        </w:rPr>
      </w:pPr>
      <w:hyperlink w:anchor="_Toc162347562" w:history="1">
        <w:r w:rsidR="00DE761F" w:rsidRPr="00FE1C72">
          <w:rPr>
            <w:rStyle w:val="Hyperlink"/>
            <w:rFonts w:cs="Times New Roman"/>
            <w:noProof/>
            <w:color w:val="auto"/>
            <w:sz w:val="26"/>
            <w:szCs w:val="26"/>
            <w:lang w:val="vi-VN"/>
          </w:rPr>
          <w:t>Hình 9.5: Word</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_Toc162347562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34</w:t>
        </w:r>
        <w:r w:rsidR="00DE761F" w:rsidRPr="00FE1C72">
          <w:rPr>
            <w:noProof/>
            <w:webHidden/>
            <w:sz w:val="26"/>
            <w:szCs w:val="26"/>
          </w:rPr>
          <w:fldChar w:fldCharType="end"/>
        </w:r>
      </w:hyperlink>
    </w:p>
    <w:p w14:paraId="7CBADC4E" w14:textId="18FDF87F" w:rsidR="00A2141D" w:rsidRPr="00FE1C72" w:rsidRDefault="00000000" w:rsidP="00841916">
      <w:pPr>
        <w:pStyle w:val="TOC2"/>
        <w:tabs>
          <w:tab w:val="right" w:leader="dot" w:pos="9350"/>
        </w:tabs>
        <w:spacing w:after="0"/>
        <w:ind w:left="0"/>
        <w:rPr>
          <w:rFonts w:asciiTheme="minorHAnsi" w:hAnsiTheme="minorHAnsi"/>
          <w:noProof/>
          <w:kern w:val="2"/>
          <w:sz w:val="26"/>
          <w:szCs w:val="26"/>
          <w14:ligatures w14:val="standardContextual"/>
        </w:rPr>
      </w:pPr>
      <w:hyperlink w:anchor="_Toc162347564" w:history="1">
        <w:r w:rsidR="00DE761F" w:rsidRPr="00FE1C72">
          <w:rPr>
            <w:rStyle w:val="Hyperlink"/>
            <w:rFonts w:cs="Times New Roman"/>
            <w:noProof/>
            <w:color w:val="auto"/>
            <w:sz w:val="26"/>
            <w:szCs w:val="26"/>
            <w:lang w:val="vi-VN"/>
          </w:rPr>
          <w:t>Hình 9.6: QM</w:t>
        </w:r>
        <w:r w:rsidR="00DE761F" w:rsidRPr="00FE1C72">
          <w:rPr>
            <w:noProof/>
            <w:webHidden/>
            <w:sz w:val="26"/>
            <w:szCs w:val="26"/>
          </w:rPr>
          <w:tab/>
        </w:r>
        <w:r w:rsidR="00DE761F" w:rsidRPr="00FE1C72">
          <w:rPr>
            <w:noProof/>
            <w:webHidden/>
            <w:sz w:val="26"/>
            <w:szCs w:val="26"/>
          </w:rPr>
          <w:fldChar w:fldCharType="begin"/>
        </w:r>
        <w:r w:rsidR="00DE761F" w:rsidRPr="00FE1C72">
          <w:rPr>
            <w:noProof/>
            <w:webHidden/>
            <w:sz w:val="26"/>
            <w:szCs w:val="26"/>
          </w:rPr>
          <w:instrText xml:space="preserve"> PAGEREF _Toc162347564 \h </w:instrText>
        </w:r>
        <w:r w:rsidR="00DE761F" w:rsidRPr="00FE1C72">
          <w:rPr>
            <w:noProof/>
            <w:webHidden/>
            <w:sz w:val="26"/>
            <w:szCs w:val="26"/>
          </w:rPr>
        </w:r>
        <w:r w:rsidR="00DE761F" w:rsidRPr="00FE1C72">
          <w:rPr>
            <w:noProof/>
            <w:webHidden/>
            <w:sz w:val="26"/>
            <w:szCs w:val="26"/>
          </w:rPr>
          <w:fldChar w:fldCharType="separate"/>
        </w:r>
        <w:r w:rsidR="00DE761F" w:rsidRPr="00FE1C72">
          <w:rPr>
            <w:noProof/>
            <w:webHidden/>
            <w:sz w:val="26"/>
            <w:szCs w:val="26"/>
          </w:rPr>
          <w:t>34</w:t>
        </w:r>
        <w:r w:rsidR="00DE761F" w:rsidRPr="00FE1C72">
          <w:rPr>
            <w:noProof/>
            <w:webHidden/>
            <w:sz w:val="26"/>
            <w:szCs w:val="26"/>
          </w:rPr>
          <w:fldChar w:fldCharType="end"/>
        </w:r>
      </w:hyperlink>
    </w:p>
    <w:p w14:paraId="61CCAFCE" w14:textId="77777777" w:rsidR="00841916" w:rsidRDefault="00841916">
      <w:pPr>
        <w:rPr>
          <w:b/>
          <w:bCs/>
          <w:lang w:val="vi-VN"/>
        </w:rPr>
      </w:pPr>
    </w:p>
    <w:p w14:paraId="6F85FA6A" w14:textId="77777777" w:rsidR="00841916" w:rsidRDefault="00841916">
      <w:pPr>
        <w:rPr>
          <w:b/>
          <w:bCs/>
          <w:lang w:val="vi-VN"/>
        </w:rPr>
      </w:pPr>
      <w:r>
        <w:rPr>
          <w:b/>
          <w:bCs/>
          <w:lang w:val="vi-VN"/>
        </w:rPr>
        <w:br w:type="page"/>
      </w:r>
    </w:p>
    <w:p w14:paraId="4ADD16C4" w14:textId="04814D7A" w:rsidR="00A2141D" w:rsidRPr="00A2141D" w:rsidRDefault="00A2141D" w:rsidP="00146780">
      <w:pPr>
        <w:jc w:val="center"/>
        <w:rPr>
          <w:b/>
          <w:bCs/>
          <w:lang w:val="vi-VN"/>
        </w:rPr>
      </w:pPr>
      <w:r>
        <w:rPr>
          <w:b/>
          <w:bCs/>
          <w:lang w:val="vi-VN"/>
        </w:rPr>
        <w:lastRenderedPageBreak/>
        <w:t>DANH MỤC BẢNG BIỂU</w:t>
      </w:r>
    </w:p>
    <w:p w14:paraId="4FA75C89" w14:textId="35620F72" w:rsidR="009379D4" w:rsidRPr="00DB46EE" w:rsidRDefault="009A1642" w:rsidP="009A1642">
      <w:pPr>
        <w:rPr>
          <w:rFonts w:eastAsia="Times New Roman" w:cs="Times New Roman"/>
          <w:b/>
          <w:bCs/>
          <w:sz w:val="26"/>
          <w:szCs w:val="26"/>
          <w:lang w:val="vi-VN"/>
        </w:rPr>
      </w:pPr>
      <w:r w:rsidRPr="00DB46EE">
        <w:rPr>
          <w:rFonts w:cs="Times New Roman"/>
          <w:sz w:val="26"/>
          <w:szCs w:val="26"/>
          <w:lang w:val="vi-VN"/>
        </w:rPr>
        <w:t xml:space="preserve">Bảng 2.1: Bảng phân rã công </w:t>
      </w:r>
      <w:r w:rsidR="00E30C35" w:rsidRPr="00DB46EE">
        <w:rPr>
          <w:rFonts w:cs="Times New Roman"/>
          <w:sz w:val="26"/>
          <w:szCs w:val="26"/>
          <w:lang w:val="vi-VN"/>
        </w:rPr>
        <w:t>việc......................................................................................5</w:t>
      </w:r>
    </w:p>
    <w:p w14:paraId="2FA61463" w14:textId="77777777" w:rsidR="009A1642" w:rsidRPr="00DB46EE" w:rsidRDefault="00000000" w:rsidP="009A1642">
      <w:pPr>
        <w:pStyle w:val="TOC1"/>
        <w:rPr>
          <w:rFonts w:asciiTheme="minorHAnsi" w:hAnsiTheme="minorHAnsi"/>
          <w:noProof/>
          <w:kern w:val="2"/>
          <w:sz w:val="26"/>
          <w:szCs w:val="26"/>
          <w14:ligatures w14:val="standardContextual"/>
        </w:rPr>
      </w:pPr>
      <w:hyperlink w:anchor="_Toc162347443" w:history="1">
        <w:r w:rsidR="009A1642" w:rsidRPr="00DB46EE">
          <w:rPr>
            <w:rStyle w:val="Hyperlink"/>
            <w:rFonts w:cs="Times New Roman"/>
            <w:noProof/>
            <w:color w:val="auto"/>
            <w:sz w:val="26"/>
            <w:szCs w:val="26"/>
            <w:lang w:val="vi-VN"/>
          </w:rPr>
          <w:t>Bảng 2.2: Bảng vị trí thành viên tham gia</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_Toc162347443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7</w:t>
        </w:r>
        <w:r w:rsidR="009A1642" w:rsidRPr="00DB46EE">
          <w:rPr>
            <w:noProof/>
            <w:webHidden/>
            <w:sz w:val="26"/>
            <w:szCs w:val="26"/>
          </w:rPr>
          <w:fldChar w:fldCharType="end"/>
        </w:r>
      </w:hyperlink>
    </w:p>
    <w:p w14:paraId="1168D469"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449" w:history="1">
        <w:r w:rsidR="009A1642" w:rsidRPr="00DB46EE">
          <w:rPr>
            <w:rStyle w:val="Hyperlink"/>
            <w:rFonts w:cs="Times New Roman"/>
            <w:noProof/>
            <w:color w:val="auto"/>
            <w:sz w:val="26"/>
            <w:szCs w:val="26"/>
            <w:lang w:val="vi-VN"/>
          </w:rPr>
          <w:t>Bảng 3.1: Bảng các mốc thời gian quan trọng</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_Toc162347449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12</w:t>
        </w:r>
        <w:r w:rsidR="009A1642" w:rsidRPr="00DB46EE">
          <w:rPr>
            <w:noProof/>
            <w:webHidden/>
            <w:sz w:val="26"/>
            <w:szCs w:val="26"/>
          </w:rPr>
          <w:fldChar w:fldCharType="end"/>
        </w:r>
      </w:hyperlink>
    </w:p>
    <w:p w14:paraId="7DA98DB1"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467" w:history="1">
        <w:r w:rsidR="009A1642" w:rsidRPr="00DB46EE">
          <w:rPr>
            <w:rStyle w:val="Hyperlink"/>
            <w:rFonts w:cs="Times New Roman"/>
            <w:noProof/>
            <w:color w:val="auto"/>
            <w:sz w:val="26"/>
            <w:szCs w:val="26"/>
            <w:lang w:val="vi-VN"/>
          </w:rPr>
          <w:t>Bảng 4.1:Chi phí cho nhân công</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_Toc162347467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16</w:t>
        </w:r>
        <w:r w:rsidR="009A1642" w:rsidRPr="00DB46EE">
          <w:rPr>
            <w:noProof/>
            <w:webHidden/>
            <w:sz w:val="26"/>
            <w:szCs w:val="26"/>
          </w:rPr>
          <w:fldChar w:fldCharType="end"/>
        </w:r>
      </w:hyperlink>
    </w:p>
    <w:p w14:paraId="6CADBF6D"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469" w:history="1">
        <w:r w:rsidR="009A1642" w:rsidRPr="00DB46EE">
          <w:rPr>
            <w:rStyle w:val="Hyperlink"/>
            <w:rFonts w:cs="Times New Roman"/>
            <w:noProof/>
            <w:color w:val="auto"/>
            <w:sz w:val="26"/>
            <w:szCs w:val="26"/>
            <w:lang w:val="vi-VN"/>
          </w:rPr>
          <w:t>Bảng 4.2: ước tính chi phí hoạt động</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_Toc162347469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16</w:t>
        </w:r>
        <w:r w:rsidR="009A1642" w:rsidRPr="00DB46EE">
          <w:rPr>
            <w:noProof/>
            <w:webHidden/>
            <w:sz w:val="26"/>
            <w:szCs w:val="26"/>
          </w:rPr>
          <w:fldChar w:fldCharType="end"/>
        </w:r>
      </w:hyperlink>
    </w:p>
    <w:p w14:paraId="6095A9D0"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477" w:history="1">
        <w:r w:rsidR="009A1642" w:rsidRPr="00DB46EE">
          <w:rPr>
            <w:rStyle w:val="Hyperlink"/>
            <w:rFonts w:cs="Times New Roman"/>
            <w:noProof/>
            <w:color w:val="auto"/>
            <w:sz w:val="26"/>
            <w:szCs w:val="26"/>
            <w:lang w:val="vi-VN"/>
          </w:rPr>
          <w:t>Bảng 5.2: Đảm bảo chất lượng sản phẩm kế hoạch bàn giao</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_Toc162347477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20</w:t>
        </w:r>
        <w:r w:rsidR="009A1642" w:rsidRPr="00DB46EE">
          <w:rPr>
            <w:noProof/>
            <w:webHidden/>
            <w:sz w:val="26"/>
            <w:szCs w:val="26"/>
          </w:rPr>
          <w:fldChar w:fldCharType="end"/>
        </w:r>
      </w:hyperlink>
    </w:p>
    <w:p w14:paraId="68A07C15"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533" w:history="1">
        <w:r w:rsidR="009A1642" w:rsidRPr="00DB46EE">
          <w:rPr>
            <w:rStyle w:val="Hyperlink"/>
            <w:rFonts w:cs="Times New Roman"/>
            <w:noProof/>
            <w:color w:val="auto"/>
            <w:sz w:val="26"/>
            <w:szCs w:val="26"/>
            <w:lang w:val="vi-VN"/>
          </w:rPr>
          <w:t>Bảng 6.1: Vị trí nhóm trong phát triển dự án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_Toc162347533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22</w:t>
        </w:r>
        <w:r w:rsidR="009A1642" w:rsidRPr="00DB46EE">
          <w:rPr>
            <w:noProof/>
            <w:webHidden/>
            <w:sz w:val="26"/>
            <w:szCs w:val="26"/>
          </w:rPr>
          <w:fldChar w:fldCharType="end"/>
        </w:r>
      </w:hyperlink>
    </w:p>
    <w:p w14:paraId="6FC52491"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535" w:history="1">
        <w:r w:rsidR="009A1642" w:rsidRPr="00DB46EE">
          <w:rPr>
            <w:rStyle w:val="Hyperlink"/>
            <w:rFonts w:cs="Times New Roman"/>
            <w:noProof/>
            <w:color w:val="auto"/>
            <w:sz w:val="26"/>
            <w:szCs w:val="26"/>
            <w:lang w:val="vi-VN"/>
          </w:rPr>
          <w:t>Bảng 6.2: Vị trí cá nhân và nhóm trong nhóm phát triển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_Toc162347535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22</w:t>
        </w:r>
        <w:r w:rsidR="009A1642" w:rsidRPr="00DB46EE">
          <w:rPr>
            <w:noProof/>
            <w:webHidden/>
            <w:sz w:val="26"/>
            <w:szCs w:val="26"/>
          </w:rPr>
          <w:fldChar w:fldCharType="end"/>
        </w:r>
      </w:hyperlink>
    </w:p>
    <w:p w14:paraId="7918C0F0"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545" w:history="1">
        <w:r w:rsidR="009A1642" w:rsidRPr="00DB46EE">
          <w:rPr>
            <w:rStyle w:val="Hyperlink"/>
            <w:rFonts w:eastAsia="Times New Roman" w:cs="Times New Roman"/>
            <w:noProof/>
            <w:color w:val="auto"/>
            <w:sz w:val="26"/>
            <w:szCs w:val="26"/>
            <w:lang w:val="vi-VN"/>
          </w:rPr>
          <w:t xml:space="preserve">Bảng 7.1: </w:t>
        </w:r>
        <w:r w:rsidR="009A1642" w:rsidRPr="00DB46EE">
          <w:rPr>
            <w:rStyle w:val="Hyperlink"/>
            <w:rFonts w:cs="Times New Roman"/>
            <w:noProof/>
            <w:color w:val="auto"/>
            <w:sz w:val="26"/>
            <w:szCs w:val="26"/>
            <w:lang w:val="vi-VN"/>
          </w:rPr>
          <w:t>Vai trò trách nhiệm của đội dự án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_Toc162347545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26</w:t>
        </w:r>
        <w:r w:rsidR="009A1642" w:rsidRPr="00DB46EE">
          <w:rPr>
            <w:noProof/>
            <w:webHidden/>
            <w:sz w:val="26"/>
            <w:szCs w:val="26"/>
          </w:rPr>
          <w:fldChar w:fldCharType="end"/>
        </w:r>
      </w:hyperlink>
    </w:p>
    <w:p w14:paraId="45AEB78A"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548" w:history="1">
        <w:r w:rsidR="009A1642" w:rsidRPr="00DB46EE">
          <w:rPr>
            <w:rStyle w:val="Hyperlink"/>
            <w:rFonts w:cs="Times New Roman"/>
            <w:noProof/>
            <w:color w:val="auto"/>
            <w:sz w:val="26"/>
            <w:szCs w:val="26"/>
            <w:lang w:val="vi-VN"/>
          </w:rPr>
          <w:t>Bảng 8.1 Xác định rủi ro của dự án</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_Toc162347548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27</w:t>
        </w:r>
        <w:r w:rsidR="009A1642" w:rsidRPr="00DB46EE">
          <w:rPr>
            <w:noProof/>
            <w:webHidden/>
            <w:sz w:val="26"/>
            <w:szCs w:val="26"/>
          </w:rPr>
          <w:fldChar w:fldCharType="end"/>
        </w:r>
      </w:hyperlink>
    </w:p>
    <w:p w14:paraId="5AC408D1" w14:textId="77777777" w:rsidR="009A1642" w:rsidRPr="00DB46EE" w:rsidRDefault="00000000" w:rsidP="009A1642">
      <w:pPr>
        <w:pStyle w:val="TOC3"/>
        <w:ind w:left="0"/>
        <w:rPr>
          <w:rFonts w:asciiTheme="minorHAnsi" w:hAnsiTheme="minorHAnsi"/>
          <w:noProof/>
          <w:kern w:val="2"/>
          <w:sz w:val="26"/>
          <w:szCs w:val="26"/>
          <w14:ligatures w14:val="standardContextual"/>
        </w:rPr>
      </w:pPr>
      <w:hyperlink w:anchor="_Toc162347550" w:history="1">
        <w:r w:rsidR="009A1642" w:rsidRPr="00DB46EE">
          <w:rPr>
            <w:rStyle w:val="Hyperlink"/>
            <w:rFonts w:cs="Times New Roman"/>
            <w:noProof/>
            <w:color w:val="auto"/>
            <w:sz w:val="26"/>
            <w:szCs w:val="26"/>
            <w:lang w:val="vi-VN"/>
          </w:rPr>
          <w:t>Bảng 8.2 Mức độ rủi ro</w:t>
        </w:r>
        <w:r w:rsidR="009A1642" w:rsidRPr="00DB46EE">
          <w:rPr>
            <w:noProof/>
            <w:webHidden/>
            <w:sz w:val="26"/>
            <w:szCs w:val="26"/>
          </w:rPr>
          <w:tab/>
        </w:r>
        <w:r w:rsidR="009A1642" w:rsidRPr="00DB46EE">
          <w:rPr>
            <w:noProof/>
            <w:webHidden/>
            <w:sz w:val="26"/>
            <w:szCs w:val="26"/>
          </w:rPr>
          <w:fldChar w:fldCharType="begin"/>
        </w:r>
        <w:r w:rsidR="009A1642" w:rsidRPr="00DB46EE">
          <w:rPr>
            <w:noProof/>
            <w:webHidden/>
            <w:sz w:val="26"/>
            <w:szCs w:val="26"/>
          </w:rPr>
          <w:instrText xml:space="preserve"> PAGEREF _Toc162347550 \h </w:instrText>
        </w:r>
        <w:r w:rsidR="009A1642" w:rsidRPr="00DB46EE">
          <w:rPr>
            <w:noProof/>
            <w:webHidden/>
            <w:sz w:val="26"/>
            <w:szCs w:val="26"/>
          </w:rPr>
        </w:r>
        <w:r w:rsidR="009A1642" w:rsidRPr="00DB46EE">
          <w:rPr>
            <w:noProof/>
            <w:webHidden/>
            <w:sz w:val="26"/>
            <w:szCs w:val="26"/>
          </w:rPr>
          <w:fldChar w:fldCharType="separate"/>
        </w:r>
        <w:r w:rsidR="009A1642" w:rsidRPr="00DB46EE">
          <w:rPr>
            <w:noProof/>
            <w:webHidden/>
            <w:sz w:val="26"/>
            <w:szCs w:val="26"/>
          </w:rPr>
          <w:t>28</w:t>
        </w:r>
        <w:r w:rsidR="009A1642" w:rsidRPr="00DB46EE">
          <w:rPr>
            <w:noProof/>
            <w:webHidden/>
            <w:sz w:val="26"/>
            <w:szCs w:val="26"/>
          </w:rPr>
          <w:fldChar w:fldCharType="end"/>
        </w:r>
      </w:hyperlink>
    </w:p>
    <w:p w14:paraId="5A0F8C87" w14:textId="77777777" w:rsidR="009A1642" w:rsidRPr="009A1642" w:rsidRDefault="009A1642" w:rsidP="00093171">
      <w:pPr>
        <w:jc w:val="center"/>
        <w:rPr>
          <w:rFonts w:eastAsia="Times New Roman" w:cs="Times New Roman"/>
          <w:color w:val="000000"/>
          <w:sz w:val="26"/>
          <w:szCs w:val="26"/>
          <w:lang w:val="vi-VN"/>
        </w:rPr>
        <w:sectPr w:rsidR="009A1642" w:rsidRPr="009A1642" w:rsidSect="00752D7D">
          <w:pgSz w:w="12240" w:h="15840"/>
          <w:pgMar w:top="1440" w:right="1440" w:bottom="1440" w:left="1440" w:header="720" w:footer="720" w:gutter="0"/>
          <w:cols w:space="720"/>
          <w:docGrid w:linePitch="360"/>
        </w:sectPr>
      </w:pPr>
    </w:p>
    <w:p w14:paraId="3EAF6974" w14:textId="174E900A" w:rsidR="00277812" w:rsidRPr="00C85A6A" w:rsidRDefault="00ED450A" w:rsidP="00C85A6A">
      <w:pPr>
        <w:pStyle w:val="Heading1"/>
        <w:jc w:val="center"/>
        <w:rPr>
          <w:rFonts w:ascii="Times New Roman" w:eastAsia="Times New Roman" w:hAnsi="Times New Roman" w:cs="Times New Roman"/>
          <w:b/>
          <w:color w:val="000000"/>
          <w:sz w:val="26"/>
          <w:szCs w:val="26"/>
          <w:lang w:val="vi-VN"/>
        </w:rPr>
      </w:pPr>
      <w:bookmarkStart w:id="2" w:name="_Toc162347419"/>
      <w:r w:rsidRPr="0030155E">
        <w:rPr>
          <w:rFonts w:ascii="Times New Roman" w:eastAsia="Times New Roman" w:hAnsi="Times New Roman" w:cs="Times New Roman"/>
          <w:b/>
          <w:bCs/>
          <w:color w:val="000000"/>
          <w:sz w:val="26"/>
          <w:szCs w:val="26"/>
          <w:lang w:val="vi-VN"/>
        </w:rPr>
        <w:lastRenderedPageBreak/>
        <w:t>LỜI MỞ ĐẦU</w:t>
      </w:r>
      <w:bookmarkEnd w:id="1"/>
      <w:bookmarkEnd w:id="2"/>
    </w:p>
    <w:p w14:paraId="79F6A91E" w14:textId="7D5A1D14" w:rsidR="00277812" w:rsidRPr="0030155E" w:rsidRDefault="00277812" w:rsidP="00FD77C0">
      <w:pPr>
        <w:shd w:val="clear" w:color="auto" w:fill="FFFFFF"/>
        <w:spacing w:after="100" w:afterAutospacing="1"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Quản lý quán bi-a không chỉ đơn thuần là người quản lý, mà là người lãnh đạo đồng hành cùng đội ngũ, giữ cho tinh thần làm việc và đồng đội luôn cao cả. Chúng tôi tin rằng sự đổi mới và sáng tạo không ngừng sẽ là chìa khóa mở ra những trải nghiệm mới, thu hút và giữ chân khách hàng.</w:t>
      </w:r>
    </w:p>
    <w:p w14:paraId="76EB76DE" w14:textId="1E5007F7" w:rsidR="00277812" w:rsidRPr="0030155E" w:rsidRDefault="00277812" w:rsidP="00FD77C0">
      <w:pPr>
        <w:shd w:val="clear" w:color="auto" w:fill="FFFFFF"/>
        <w:spacing w:after="100" w:afterAutospacing="1"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Quán bi-a không chỉ là nơi giải trí, mà còn là nơi học hỏi và chia sẻ kiến thức về bi-a. Chúng tôi tạo điều kiện cho những buổi hướng dẫn, giải đấu và sự kiện đặc sắc, giúp cộng đồng bi-a phát triển và đồng lòng. Quản lý một quán bi-a không chỉ là về việc phục vụ đồ uống và tạo ra không khí thú vị. Nó còn là một dự án đầy thách thức, đòi hỏi sự quản lý hiệu quả, tinh thần đội nhóm và khả năng đổi mới. Chúng ta không chỉ là những người quản lý, mà còn là những nhà </w:t>
      </w:r>
      <w:r w:rsidR="0070578A" w:rsidRPr="0030155E">
        <w:rPr>
          <w:rFonts w:eastAsia="Times New Roman" w:cs="Times New Roman"/>
          <w:color w:val="081C36"/>
          <w:spacing w:val="3"/>
          <w:sz w:val="26"/>
          <w:szCs w:val="26"/>
          <w:lang w:val="vi-VN"/>
        </w:rPr>
        <w:t>quản lý dự án</w:t>
      </w:r>
      <w:r w:rsidRPr="0030155E">
        <w:rPr>
          <w:rFonts w:eastAsia="Times New Roman" w:cs="Times New Roman"/>
          <w:color w:val="081C36"/>
          <w:spacing w:val="3"/>
          <w:sz w:val="26"/>
          <w:szCs w:val="26"/>
          <w:lang w:val="vi-VN"/>
        </w:rPr>
        <w:t xml:space="preserve">, đưa ra kế hoạch, đặt mục tiêu và theo dõi tiến độ để đảm bảo rằng mỗi chi tiết đều hoạt động như một bức tranh hoàn chỉnh. Tại quán bi-a này, chúng ta hướng đến mục tiêu không chỉ làm cho mỗi trận đấu trở nên hấp dẫn, mà còn xây dựng một không gian thân thiện, làm cho khách hàng trở thành những người hâm mộ trung thành. </w:t>
      </w:r>
      <w:r w:rsidR="0070578A" w:rsidRPr="0030155E">
        <w:rPr>
          <w:rFonts w:eastAsia="Times New Roman" w:cs="Times New Roman"/>
          <w:color w:val="081C36"/>
          <w:spacing w:val="3"/>
          <w:sz w:val="26"/>
          <w:szCs w:val="26"/>
          <w:lang w:val="vi-VN"/>
        </w:rPr>
        <w:t>Quản lý dự án</w:t>
      </w:r>
      <w:r w:rsidRPr="0030155E">
        <w:rPr>
          <w:rFonts w:eastAsia="Times New Roman" w:cs="Times New Roman"/>
          <w:color w:val="081C36"/>
          <w:spacing w:val="3"/>
          <w:sz w:val="26"/>
          <w:szCs w:val="26"/>
          <w:lang w:val="vi-VN"/>
        </w:rPr>
        <w:t xml:space="preserve"> của chúng ta sẽ đóng vai trò quan trọng trong việc đảm bảo rằng chúng ta đạt được những mục tiêu này.</w:t>
      </w:r>
    </w:p>
    <w:p w14:paraId="423C0D46" w14:textId="7F3BDEE0" w:rsidR="00277812" w:rsidRPr="0030155E" w:rsidRDefault="00277812" w:rsidP="00FD77C0">
      <w:pPr>
        <w:shd w:val="clear" w:color="auto" w:fill="FFFFFF"/>
        <w:spacing w:after="100" w:afterAutospacing="1"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Chúng ta sẽ cùng nhau đối mặt với những thách thức và cơ hội. Bằng cách làm việc đồng đội, sáng tạo và đặt lợi ích của khách hàng lên hàng đầu, chúng ta sẽ xây dựng nên một quán bi-a không chỉ xuất sắc về chất lượng dịch vụ mà còn về </w:t>
      </w:r>
      <w:r w:rsidR="0070578A" w:rsidRPr="0030155E">
        <w:rPr>
          <w:rFonts w:eastAsia="Times New Roman" w:cs="Times New Roman"/>
          <w:color w:val="081C36"/>
          <w:spacing w:val="3"/>
          <w:sz w:val="26"/>
          <w:szCs w:val="26"/>
          <w:lang w:val="vi-VN"/>
        </w:rPr>
        <w:t>quản lý dự án</w:t>
      </w:r>
      <w:r w:rsidRPr="0030155E">
        <w:rPr>
          <w:rFonts w:eastAsia="Times New Roman" w:cs="Times New Roman"/>
          <w:color w:val="081C36"/>
          <w:spacing w:val="3"/>
          <w:sz w:val="26"/>
          <w:szCs w:val="26"/>
          <w:lang w:val="vi-VN"/>
        </w:rPr>
        <w:t>.</w:t>
      </w:r>
    </w:p>
    <w:p w14:paraId="0BDF8E00" w14:textId="539E81FD" w:rsidR="00277812" w:rsidRPr="0030155E" w:rsidRDefault="00277812" w:rsidP="00277812">
      <w:pPr>
        <w:spacing w:after="0" w:line="360" w:lineRule="auto"/>
        <w:jc w:val="both"/>
        <w:rPr>
          <w:rFonts w:eastAsia="Times New Roman" w:cs="Times New Roman"/>
          <w:color w:val="000000"/>
          <w:sz w:val="26"/>
          <w:szCs w:val="26"/>
          <w:shd w:val="clear" w:color="auto" w:fill="FFFFFF"/>
          <w:lang w:val="vi-VN"/>
        </w:rPr>
      </w:pPr>
    </w:p>
    <w:p w14:paraId="17A40EFC" w14:textId="77777777" w:rsidR="00277812" w:rsidRPr="0030155E" w:rsidRDefault="00277812" w:rsidP="00277812">
      <w:pPr>
        <w:rPr>
          <w:sz w:val="26"/>
          <w:szCs w:val="26"/>
          <w:lang w:val="vi-VN"/>
        </w:rPr>
      </w:pPr>
    </w:p>
    <w:p w14:paraId="330F3AE3" w14:textId="77777777" w:rsidR="00ED450A" w:rsidRPr="0030155E" w:rsidRDefault="00ED450A" w:rsidP="00ED450A">
      <w:pPr>
        <w:rPr>
          <w:rFonts w:eastAsia="Times New Roman" w:cs="Times New Roman"/>
          <w:b/>
          <w:bCs/>
          <w:color w:val="000000"/>
          <w:sz w:val="26"/>
          <w:szCs w:val="26"/>
          <w:lang w:val="vi-VN"/>
        </w:rPr>
      </w:pPr>
      <w:r w:rsidRPr="0030155E">
        <w:rPr>
          <w:rFonts w:eastAsia="Times New Roman" w:cs="Times New Roman"/>
          <w:b/>
          <w:bCs/>
          <w:color w:val="000000"/>
          <w:sz w:val="26"/>
          <w:szCs w:val="26"/>
          <w:lang w:val="vi-VN"/>
        </w:rPr>
        <w:br w:type="page"/>
      </w:r>
    </w:p>
    <w:p w14:paraId="6A52F1F3" w14:textId="77777777" w:rsidR="00ED450A" w:rsidRPr="0030155E" w:rsidRDefault="00ED450A" w:rsidP="00ED450A">
      <w:pPr>
        <w:pStyle w:val="Heading1"/>
        <w:spacing w:before="0"/>
        <w:jc w:val="center"/>
        <w:rPr>
          <w:rFonts w:ascii="Times New Roman" w:hAnsi="Times New Roman" w:cs="Times New Roman"/>
          <w:b/>
          <w:bCs/>
          <w:color w:val="000000" w:themeColor="text1"/>
          <w:sz w:val="26"/>
          <w:szCs w:val="26"/>
          <w:lang w:val="vi-VN"/>
        </w:rPr>
      </w:pPr>
      <w:bookmarkStart w:id="3" w:name="_Toc162342958"/>
      <w:bookmarkStart w:id="4" w:name="_Toc162347420"/>
      <w:r w:rsidRPr="0030155E">
        <w:rPr>
          <w:rFonts w:ascii="Times New Roman" w:hAnsi="Times New Roman" w:cs="Times New Roman"/>
          <w:b/>
          <w:bCs/>
          <w:color w:val="000000" w:themeColor="text1"/>
          <w:sz w:val="26"/>
          <w:szCs w:val="26"/>
          <w:lang w:val="vi-VN"/>
        </w:rPr>
        <w:lastRenderedPageBreak/>
        <w:t>CHƯƠNG 1: KHẢO SÁT HỆ THỐNG</w:t>
      </w:r>
      <w:bookmarkEnd w:id="3"/>
      <w:bookmarkEnd w:id="4"/>
    </w:p>
    <w:p w14:paraId="0B18EF2B" w14:textId="77777777" w:rsidR="00ED450A" w:rsidRPr="0030155E" w:rsidRDefault="00ED450A" w:rsidP="00ED450A">
      <w:pPr>
        <w:pStyle w:val="ListParagraph"/>
        <w:numPr>
          <w:ilvl w:val="1"/>
          <w:numId w:val="2"/>
        </w:numPr>
        <w:spacing w:after="0" w:line="256" w:lineRule="auto"/>
        <w:outlineLvl w:val="1"/>
        <w:rPr>
          <w:rFonts w:cs="Times New Roman"/>
          <w:b/>
          <w:bCs/>
          <w:sz w:val="26"/>
          <w:szCs w:val="26"/>
          <w:lang w:val="vi-VN"/>
        </w:rPr>
      </w:pPr>
      <w:r w:rsidRPr="0030155E">
        <w:rPr>
          <w:rFonts w:cs="Times New Roman"/>
          <w:b/>
          <w:bCs/>
          <w:sz w:val="26"/>
          <w:szCs w:val="26"/>
          <w:lang w:val="vi-VN"/>
        </w:rPr>
        <w:t xml:space="preserve"> </w:t>
      </w:r>
      <w:bookmarkStart w:id="5" w:name="_Toc162342959"/>
      <w:bookmarkStart w:id="6" w:name="_Toc162347421"/>
      <w:r w:rsidRPr="0030155E">
        <w:rPr>
          <w:rFonts w:cs="Times New Roman"/>
          <w:b/>
          <w:bCs/>
          <w:sz w:val="26"/>
          <w:szCs w:val="26"/>
          <w:lang w:val="vi-VN"/>
        </w:rPr>
        <w:t>Giới thiệu về dự án</w:t>
      </w:r>
      <w:bookmarkEnd w:id="5"/>
      <w:bookmarkEnd w:id="6"/>
      <w:r w:rsidRPr="0030155E">
        <w:rPr>
          <w:rFonts w:cs="Times New Roman"/>
          <w:b/>
          <w:bCs/>
          <w:sz w:val="26"/>
          <w:szCs w:val="26"/>
          <w:lang w:val="vi-VN"/>
        </w:rPr>
        <w:t xml:space="preserve"> </w:t>
      </w:r>
    </w:p>
    <w:p w14:paraId="569BE9B6" w14:textId="70AC546F" w:rsidR="00ED450A" w:rsidRPr="0030155E" w:rsidRDefault="00ED450A" w:rsidP="00ED450A">
      <w:pPr>
        <w:pStyle w:val="ListParagraph"/>
        <w:numPr>
          <w:ilvl w:val="2"/>
          <w:numId w:val="2"/>
        </w:numPr>
        <w:spacing w:after="0" w:line="256" w:lineRule="auto"/>
        <w:outlineLvl w:val="2"/>
        <w:rPr>
          <w:rFonts w:cs="Times New Roman"/>
          <w:b/>
          <w:bCs/>
          <w:sz w:val="26"/>
          <w:szCs w:val="26"/>
          <w:lang w:val="vi-VN"/>
        </w:rPr>
      </w:pPr>
      <w:bookmarkStart w:id="7" w:name="_Toc162342960"/>
      <w:bookmarkStart w:id="8" w:name="_Toc162347422"/>
      <w:r w:rsidRPr="0030155E">
        <w:rPr>
          <w:rFonts w:cs="Times New Roman"/>
          <w:b/>
          <w:bCs/>
          <w:sz w:val="26"/>
          <w:szCs w:val="26"/>
          <w:lang w:val="vi-VN"/>
        </w:rPr>
        <w:t>Giới thiệu chung</w:t>
      </w:r>
      <w:bookmarkEnd w:id="7"/>
      <w:bookmarkEnd w:id="8"/>
    </w:p>
    <w:p w14:paraId="1E30154C" w14:textId="69176D7B" w:rsidR="006B5B1B" w:rsidRPr="0030155E" w:rsidRDefault="006215CC" w:rsidP="00BD7CE0">
      <w:pPr>
        <w:pStyle w:val="ListParagraph"/>
        <w:spacing w:after="0" w:line="256" w:lineRule="auto"/>
        <w:jc w:val="both"/>
        <w:rPr>
          <w:rFonts w:cs="Times New Roman"/>
          <w:b/>
          <w:bCs/>
          <w:sz w:val="26"/>
          <w:szCs w:val="26"/>
          <w:lang w:val="vi-VN"/>
        </w:rPr>
      </w:pPr>
      <w:r w:rsidRPr="0030155E">
        <w:rPr>
          <w:rFonts w:cs="Times New Roman"/>
          <w:color w:val="2D2D2D"/>
          <w:sz w:val="26"/>
          <w:szCs w:val="26"/>
          <w:shd w:val="clear" w:color="auto" w:fill="FFFFFF"/>
          <w:lang w:val="vi-VN"/>
        </w:rPr>
        <w:t xml:space="preserve">Bida là một bộ môn giải trí ngày càng thu hút đông người tham gia, không chỉ ở các thành phố lớn mà phát triển tại các tỉnh lân cận. Nhu cầu ngày càng cao kéo theo sự ra đời của các quán bia mọc lên như nấm. </w:t>
      </w:r>
      <w:r w:rsidRPr="0030155E">
        <w:rPr>
          <w:rFonts w:cs="Times New Roman"/>
          <w:color w:val="081C36"/>
          <w:spacing w:val="3"/>
          <w:sz w:val="26"/>
          <w:szCs w:val="26"/>
          <w:shd w:val="clear" w:color="auto" w:fill="FFFFFF"/>
          <w:lang w:val="vi-VN"/>
        </w:rPr>
        <w:t xml:space="preserve">Quản lý quán bida cần dựa vào công nghệ để quản lý đặt bàn, thanh toán và theo dõi hiệu suất kinh doanh. Sự linh hoạt và nhanh nhẹn là yếu tố quyết định để quản lý quán bida định hình và thích ứng với những thách thức và cơ hội của thị </w:t>
      </w:r>
      <w:r w:rsidR="00277812" w:rsidRPr="0030155E">
        <w:rPr>
          <w:rFonts w:cs="Times New Roman"/>
          <w:color w:val="081C36"/>
          <w:spacing w:val="3"/>
          <w:sz w:val="26"/>
          <w:szCs w:val="26"/>
          <w:shd w:val="clear" w:color="auto" w:fill="FFFFFF"/>
          <w:lang w:val="vi-VN"/>
        </w:rPr>
        <w:t>trường. Quản lý quán bida, đòi hỏi sự kết hợp tinh tế giữa nghệ thuật và chiến lược kinh doanh. Để đạt được sự thành công trong ngành này, người quản lý cần phải tự tin và sáng tạo để tạo ra một không gian giải trí thuận lợi và ấn tượng. Quản lý phải chú trọng đến việc xây dựng đội ngũ nhân sự chuyên nghiệp, có kỹ năng giao tiếp tốt và đam mê với công việc của mình.</w:t>
      </w:r>
    </w:p>
    <w:p w14:paraId="491353ED" w14:textId="77777777" w:rsidR="001A3ADC" w:rsidRPr="0030155E" w:rsidRDefault="001A3ADC" w:rsidP="00020AD1">
      <w:pPr>
        <w:pStyle w:val="ListParagraph"/>
        <w:numPr>
          <w:ilvl w:val="2"/>
          <w:numId w:val="2"/>
        </w:numPr>
        <w:spacing w:after="0"/>
        <w:jc w:val="both"/>
        <w:outlineLvl w:val="2"/>
        <w:rPr>
          <w:rFonts w:cs="Times New Roman"/>
          <w:b/>
          <w:bCs/>
          <w:sz w:val="26"/>
          <w:szCs w:val="26"/>
          <w:lang w:val="vi-VN"/>
        </w:rPr>
      </w:pPr>
      <w:bookmarkStart w:id="9" w:name="_Toc162342961"/>
      <w:bookmarkStart w:id="10" w:name="_Toc162347423"/>
      <w:r w:rsidRPr="0030155E">
        <w:rPr>
          <w:rFonts w:cs="Times New Roman"/>
          <w:b/>
          <w:bCs/>
          <w:sz w:val="26"/>
          <w:szCs w:val="26"/>
          <w:lang w:val="vi-VN"/>
        </w:rPr>
        <w:t>Hình thức hoạt động</w:t>
      </w:r>
      <w:bookmarkEnd w:id="9"/>
      <w:bookmarkEnd w:id="10"/>
      <w:r w:rsidRPr="0030155E">
        <w:rPr>
          <w:rFonts w:cs="Times New Roman"/>
          <w:b/>
          <w:bCs/>
          <w:sz w:val="26"/>
          <w:szCs w:val="26"/>
          <w:lang w:val="vi-VN"/>
        </w:rPr>
        <w:t xml:space="preserve"> </w:t>
      </w:r>
    </w:p>
    <w:p w14:paraId="7B1187BA" w14:textId="6C880FE8" w:rsidR="00925B82" w:rsidRPr="0030155E" w:rsidRDefault="00925B82" w:rsidP="008A2597">
      <w:pPr>
        <w:pStyle w:val="ListParagraph"/>
        <w:numPr>
          <w:ilvl w:val="0"/>
          <w:numId w:val="3"/>
        </w:numPr>
        <w:spacing w:after="0"/>
        <w:jc w:val="both"/>
        <w:rPr>
          <w:rFonts w:cs="Times New Roman"/>
          <w:b/>
          <w:bCs/>
          <w:sz w:val="26"/>
          <w:szCs w:val="26"/>
          <w:lang w:val="vi-VN"/>
        </w:rPr>
      </w:pPr>
      <w:r w:rsidRPr="0030155E">
        <w:rPr>
          <w:rFonts w:cs="Times New Roman"/>
          <w:sz w:val="26"/>
          <w:szCs w:val="26"/>
          <w:lang w:val="vi-VN"/>
        </w:rPr>
        <w:t>Tên quán:</w:t>
      </w:r>
      <w:r w:rsidR="002A22B6" w:rsidRPr="0030155E">
        <w:rPr>
          <w:rFonts w:cs="Times New Roman"/>
          <w:sz w:val="26"/>
          <w:szCs w:val="26"/>
          <w:lang w:val="vi-VN"/>
        </w:rPr>
        <w:t xml:space="preserve"> Magic Billiard.</w:t>
      </w:r>
    </w:p>
    <w:p w14:paraId="5848818C" w14:textId="2B331DD3" w:rsidR="00867CB3" w:rsidRPr="0030155E" w:rsidRDefault="00867CB3" w:rsidP="00F27A3F">
      <w:pPr>
        <w:pStyle w:val="ListParagraph"/>
        <w:numPr>
          <w:ilvl w:val="0"/>
          <w:numId w:val="3"/>
        </w:numPr>
        <w:spacing w:after="60" w:line="240" w:lineRule="auto"/>
        <w:rPr>
          <w:rFonts w:eastAsia="Times New Roman" w:cs="Times New Roman"/>
          <w:sz w:val="26"/>
          <w:szCs w:val="26"/>
          <w:lang w:val="vi-VN"/>
        </w:rPr>
      </w:pPr>
      <w:r w:rsidRPr="0030155E">
        <w:rPr>
          <w:rFonts w:cs="Times New Roman"/>
          <w:sz w:val="26"/>
          <w:szCs w:val="26"/>
          <w:lang w:val="vi-VN"/>
        </w:rPr>
        <w:t xml:space="preserve">Địa chỉ: </w:t>
      </w:r>
      <w:r w:rsidR="006476BB" w:rsidRPr="0030155E">
        <w:rPr>
          <w:rFonts w:eastAsia="Times New Roman" w:cs="Times New Roman"/>
          <w:sz w:val="26"/>
          <w:szCs w:val="26"/>
          <w:lang w:val="vi-VN"/>
        </w:rPr>
        <w:t xml:space="preserve">139 Lò Đúc, Phường Đống Mác, Quận Hai Bà Trưng, Hà </w:t>
      </w:r>
      <w:r w:rsidR="00F27A3F" w:rsidRPr="0030155E">
        <w:rPr>
          <w:rFonts w:eastAsia="Times New Roman" w:cs="Times New Roman"/>
          <w:sz w:val="26"/>
          <w:szCs w:val="26"/>
          <w:lang w:val="vi-VN"/>
        </w:rPr>
        <w:t>Nội.</w:t>
      </w:r>
    </w:p>
    <w:p w14:paraId="05878192" w14:textId="43281E8B" w:rsidR="001A3ADC" w:rsidRPr="0030155E" w:rsidRDefault="001A3ADC" w:rsidP="008A2597">
      <w:pPr>
        <w:pStyle w:val="ListParagraph"/>
        <w:numPr>
          <w:ilvl w:val="0"/>
          <w:numId w:val="3"/>
        </w:numPr>
        <w:spacing w:after="0" w:line="256" w:lineRule="auto"/>
        <w:jc w:val="both"/>
        <w:rPr>
          <w:rFonts w:cs="Times New Roman"/>
          <w:sz w:val="26"/>
          <w:szCs w:val="26"/>
          <w:lang w:val="vi-VN"/>
        </w:rPr>
      </w:pPr>
      <w:r w:rsidRPr="0030155E">
        <w:rPr>
          <w:rFonts w:cs="Times New Roman"/>
          <w:sz w:val="26"/>
          <w:szCs w:val="26"/>
          <w:lang w:val="vi-VN"/>
        </w:rPr>
        <w:t>Thời gian mở cửa quán: 7:00 – 23:59 .</w:t>
      </w:r>
    </w:p>
    <w:p w14:paraId="3710803B" w14:textId="7468096A" w:rsidR="001A3ADC" w:rsidRPr="0030155E" w:rsidRDefault="001A3ADC" w:rsidP="008A2597">
      <w:pPr>
        <w:pStyle w:val="ListParagraph"/>
        <w:numPr>
          <w:ilvl w:val="0"/>
          <w:numId w:val="3"/>
        </w:numPr>
        <w:spacing w:after="0" w:line="256" w:lineRule="auto"/>
        <w:jc w:val="both"/>
        <w:rPr>
          <w:rFonts w:cs="Times New Roman"/>
          <w:sz w:val="26"/>
          <w:szCs w:val="26"/>
          <w:lang w:val="vi-VN"/>
        </w:rPr>
      </w:pPr>
      <w:r w:rsidRPr="0030155E">
        <w:rPr>
          <w:rFonts w:cs="Times New Roman"/>
          <w:sz w:val="26"/>
          <w:szCs w:val="26"/>
          <w:lang w:val="vi-VN"/>
        </w:rPr>
        <w:t>Quán bida cung cấp các loại dịch vụ:</w:t>
      </w:r>
    </w:p>
    <w:p w14:paraId="0F143B2B" w14:textId="79364C69" w:rsidR="001A3ADC" w:rsidRPr="0030155E" w:rsidRDefault="001A3ADC" w:rsidP="008A2597">
      <w:pPr>
        <w:pStyle w:val="ListParagraph"/>
        <w:spacing w:after="0"/>
        <w:ind w:left="1080"/>
        <w:jc w:val="both"/>
        <w:rPr>
          <w:rFonts w:cs="Times New Roman"/>
          <w:sz w:val="26"/>
          <w:szCs w:val="26"/>
          <w:lang w:val="vi-VN"/>
        </w:rPr>
      </w:pPr>
      <w:r w:rsidRPr="0030155E">
        <w:rPr>
          <w:rFonts w:cs="Times New Roman"/>
          <w:sz w:val="26"/>
          <w:szCs w:val="26"/>
          <w:lang w:val="vi-VN"/>
        </w:rPr>
        <w:t xml:space="preserve">+ Thuê bàn, gậy, bóng </w:t>
      </w:r>
      <w:r w:rsidR="00F27A3F" w:rsidRPr="0030155E">
        <w:rPr>
          <w:rFonts w:cs="Times New Roman"/>
          <w:sz w:val="26"/>
          <w:szCs w:val="26"/>
          <w:lang w:val="vi-VN"/>
        </w:rPr>
        <w:t>bida.</w:t>
      </w:r>
    </w:p>
    <w:p w14:paraId="0251AB1D" w14:textId="16081D2E" w:rsidR="00DD3DF5" w:rsidRPr="0030155E" w:rsidRDefault="001A3ADC" w:rsidP="008A2597">
      <w:pPr>
        <w:pStyle w:val="ListParagraph"/>
        <w:spacing w:after="0"/>
        <w:ind w:left="1080"/>
        <w:jc w:val="both"/>
        <w:rPr>
          <w:rFonts w:cs="Times New Roman"/>
          <w:sz w:val="26"/>
          <w:szCs w:val="26"/>
          <w:lang w:val="vi-VN"/>
        </w:rPr>
      </w:pPr>
      <w:r w:rsidRPr="0030155E">
        <w:rPr>
          <w:rFonts w:cs="Times New Roman"/>
          <w:sz w:val="26"/>
          <w:szCs w:val="26"/>
          <w:lang w:val="vi-VN"/>
        </w:rPr>
        <w:t>+</w:t>
      </w:r>
      <w:r w:rsidR="000C3FCB" w:rsidRPr="0030155E">
        <w:rPr>
          <w:rFonts w:cs="Times New Roman"/>
          <w:sz w:val="26"/>
          <w:szCs w:val="26"/>
          <w:lang w:val="vi-VN"/>
        </w:rPr>
        <w:t xml:space="preserve"> </w:t>
      </w:r>
      <w:r w:rsidRPr="0030155E">
        <w:rPr>
          <w:rFonts w:cs="Times New Roman"/>
          <w:sz w:val="26"/>
          <w:szCs w:val="26"/>
          <w:lang w:val="vi-VN"/>
        </w:rPr>
        <w:t>Dịch vụ đi kèm: đồ ăn, đồ uống.</w:t>
      </w:r>
    </w:p>
    <w:p w14:paraId="63B5BAB7" w14:textId="110D9183" w:rsidR="00F0385B" w:rsidRPr="0030155E" w:rsidRDefault="00F0385B" w:rsidP="008A2597">
      <w:pPr>
        <w:pStyle w:val="ListParagraph"/>
        <w:numPr>
          <w:ilvl w:val="0"/>
          <w:numId w:val="3"/>
        </w:numPr>
        <w:spacing w:after="0"/>
        <w:jc w:val="both"/>
        <w:rPr>
          <w:rFonts w:cs="Times New Roman"/>
          <w:sz w:val="26"/>
          <w:szCs w:val="26"/>
          <w:lang w:val="vi-VN"/>
        </w:rPr>
      </w:pPr>
      <w:r w:rsidRPr="0030155E">
        <w:rPr>
          <w:rFonts w:cs="Times New Roman"/>
          <w:sz w:val="26"/>
          <w:szCs w:val="26"/>
          <w:lang w:val="vi-VN"/>
        </w:rPr>
        <w:t>Giảm giá: tích điểm theo hóa đơn</w:t>
      </w:r>
      <w:r w:rsidR="00867CB3" w:rsidRPr="0030155E">
        <w:rPr>
          <w:rFonts w:cs="Times New Roman"/>
          <w:sz w:val="26"/>
          <w:szCs w:val="26"/>
          <w:lang w:val="vi-VN"/>
        </w:rPr>
        <w:t xml:space="preserve"> thanh toán</w:t>
      </w:r>
    </w:p>
    <w:p w14:paraId="3C2343B4" w14:textId="77777777" w:rsidR="001A3ADC" w:rsidRPr="0030155E" w:rsidRDefault="001A3ADC" w:rsidP="008A2597">
      <w:pPr>
        <w:pStyle w:val="ListParagraph"/>
        <w:numPr>
          <w:ilvl w:val="2"/>
          <w:numId w:val="2"/>
        </w:numPr>
        <w:spacing w:after="0" w:line="256" w:lineRule="auto"/>
        <w:jc w:val="both"/>
        <w:outlineLvl w:val="2"/>
        <w:rPr>
          <w:rFonts w:cs="Times New Roman"/>
          <w:b/>
          <w:bCs/>
          <w:sz w:val="26"/>
          <w:szCs w:val="26"/>
          <w:lang w:val="vi-VN"/>
        </w:rPr>
      </w:pPr>
      <w:bookmarkStart w:id="11" w:name="_Toc162342962"/>
      <w:bookmarkStart w:id="12" w:name="_Toc162347424"/>
      <w:r w:rsidRPr="0030155E">
        <w:rPr>
          <w:rFonts w:cs="Times New Roman"/>
          <w:b/>
          <w:bCs/>
          <w:sz w:val="26"/>
          <w:szCs w:val="26"/>
          <w:lang w:val="vi-VN"/>
        </w:rPr>
        <w:t>Phạm vi dự án</w:t>
      </w:r>
      <w:bookmarkEnd w:id="11"/>
      <w:bookmarkEnd w:id="12"/>
    </w:p>
    <w:p w14:paraId="2FE91314" w14:textId="7AE5BC7D" w:rsidR="001A3ADC" w:rsidRPr="0030155E" w:rsidRDefault="001A3ADC" w:rsidP="008A2597">
      <w:pPr>
        <w:pStyle w:val="ListParagraph"/>
        <w:spacing w:after="0"/>
        <w:jc w:val="both"/>
        <w:rPr>
          <w:rFonts w:cs="Times New Roman"/>
          <w:sz w:val="26"/>
          <w:szCs w:val="26"/>
          <w:lang w:val="vi-VN"/>
        </w:rPr>
      </w:pPr>
      <w:r w:rsidRPr="0030155E">
        <w:rPr>
          <w:rFonts w:cs="Times New Roman"/>
          <w:sz w:val="26"/>
          <w:szCs w:val="26"/>
          <w:lang w:val="vi-VN"/>
        </w:rPr>
        <w:t xml:space="preserve">Dự án xây dựng </w:t>
      </w:r>
      <w:r w:rsidR="00FE3F0D" w:rsidRPr="0030155E">
        <w:rPr>
          <w:rFonts w:cs="Times New Roman"/>
          <w:sz w:val="26"/>
          <w:szCs w:val="26"/>
          <w:lang w:val="vi-VN"/>
        </w:rPr>
        <w:t>quán bida</w:t>
      </w:r>
      <w:r w:rsidRPr="0030155E">
        <w:rPr>
          <w:rFonts w:cs="Times New Roman"/>
          <w:sz w:val="26"/>
          <w:szCs w:val="26"/>
          <w:lang w:val="vi-VN"/>
        </w:rPr>
        <w:t xml:space="preserve">, cho phép quản lý cửa hàng </w:t>
      </w:r>
      <w:r w:rsidR="00FE3F0D" w:rsidRPr="0030155E">
        <w:rPr>
          <w:rFonts w:cs="Times New Roman"/>
          <w:sz w:val="26"/>
          <w:szCs w:val="26"/>
          <w:lang w:val="vi-VN"/>
        </w:rPr>
        <w:t xml:space="preserve">truy cập, điều hành và quản lý quán dễ </w:t>
      </w:r>
      <w:r w:rsidR="00C93528" w:rsidRPr="0030155E">
        <w:rPr>
          <w:rFonts w:cs="Times New Roman"/>
          <w:sz w:val="26"/>
          <w:szCs w:val="26"/>
          <w:lang w:val="vi-VN"/>
        </w:rPr>
        <w:t>dàng</w:t>
      </w:r>
      <w:r w:rsidRPr="0030155E">
        <w:rPr>
          <w:rFonts w:cs="Times New Roman"/>
          <w:sz w:val="26"/>
          <w:szCs w:val="26"/>
          <w:lang w:val="vi-VN"/>
        </w:rPr>
        <w:t>.</w:t>
      </w:r>
    </w:p>
    <w:p w14:paraId="1B8DB312" w14:textId="77777777" w:rsidR="001A3ADC" w:rsidRPr="0030155E" w:rsidRDefault="001A3ADC" w:rsidP="008A2597">
      <w:pPr>
        <w:pStyle w:val="ListParagraph"/>
        <w:spacing w:after="0"/>
        <w:jc w:val="both"/>
        <w:rPr>
          <w:rFonts w:cs="Times New Roman"/>
          <w:sz w:val="26"/>
          <w:szCs w:val="26"/>
          <w:lang w:val="vi-VN"/>
        </w:rPr>
      </w:pPr>
      <w:r w:rsidRPr="0030155E">
        <w:rPr>
          <w:rFonts w:cs="Times New Roman"/>
          <w:sz w:val="26"/>
          <w:szCs w:val="26"/>
          <w:lang w:val="vi-VN"/>
        </w:rPr>
        <w:t>Yêu cầu hệ thống:</w:t>
      </w:r>
    </w:p>
    <w:p w14:paraId="261B73FC" w14:textId="77777777"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Thận thiện dễ sử dụng.</w:t>
      </w:r>
    </w:p>
    <w:p w14:paraId="063D581A" w14:textId="77777777"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Dễ nâng cấp và bảo vệ phần mềm.</w:t>
      </w:r>
    </w:p>
    <w:p w14:paraId="7A6990D8" w14:textId="0B0F8AAF" w:rsidR="001A3ADC" w:rsidRPr="0030155E" w:rsidRDefault="001A3ADC" w:rsidP="008A2597">
      <w:pPr>
        <w:spacing w:after="0"/>
        <w:ind w:left="720"/>
        <w:jc w:val="both"/>
        <w:rPr>
          <w:rFonts w:cs="Times New Roman"/>
          <w:sz w:val="26"/>
          <w:szCs w:val="26"/>
          <w:lang w:val="vi-VN"/>
        </w:rPr>
      </w:pPr>
      <w:r w:rsidRPr="0030155E">
        <w:rPr>
          <w:rFonts w:cs="Times New Roman"/>
          <w:sz w:val="26"/>
          <w:szCs w:val="26"/>
          <w:lang w:val="vi-VN"/>
        </w:rPr>
        <w:t xml:space="preserve">Yêu cầu </w:t>
      </w:r>
      <w:r w:rsidR="00C93528" w:rsidRPr="0030155E">
        <w:rPr>
          <w:rFonts w:cs="Times New Roman"/>
          <w:sz w:val="26"/>
          <w:szCs w:val="26"/>
          <w:lang w:val="vi-VN"/>
        </w:rPr>
        <w:t>cho quản lý</w:t>
      </w:r>
      <w:r w:rsidRPr="0030155E">
        <w:rPr>
          <w:rFonts w:cs="Times New Roman"/>
          <w:sz w:val="26"/>
          <w:szCs w:val="26"/>
          <w:lang w:val="vi-VN"/>
        </w:rPr>
        <w:t xml:space="preserve">: </w:t>
      </w:r>
    </w:p>
    <w:p w14:paraId="3EE69F89" w14:textId="015CA5A1" w:rsidR="001A3ADC" w:rsidRPr="0030155E" w:rsidRDefault="2D732360"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Hệ thống có chức năng đăng nhập, đặt bàn, thống kê.</w:t>
      </w:r>
    </w:p>
    <w:p w14:paraId="3083285B" w14:textId="27C27AA8"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Có chức năng thêm, sửa, xóa</w:t>
      </w:r>
      <w:r w:rsidR="74B936B9" w:rsidRPr="0030155E">
        <w:rPr>
          <w:rFonts w:cs="Times New Roman"/>
          <w:sz w:val="26"/>
          <w:szCs w:val="26"/>
          <w:lang w:val="vi-VN"/>
        </w:rPr>
        <w:t>, tìm kiếm</w:t>
      </w:r>
      <w:r w:rsidRPr="0030155E">
        <w:rPr>
          <w:rFonts w:cs="Times New Roman"/>
          <w:sz w:val="26"/>
          <w:szCs w:val="26"/>
          <w:lang w:val="vi-VN"/>
        </w:rPr>
        <w:t>.</w:t>
      </w:r>
    </w:p>
    <w:p w14:paraId="32AFFFE1" w14:textId="7E51C9CD"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Thanh </w:t>
      </w:r>
      <w:r w:rsidR="00C93528" w:rsidRPr="0030155E">
        <w:rPr>
          <w:rFonts w:cs="Times New Roman"/>
          <w:sz w:val="26"/>
          <w:szCs w:val="26"/>
          <w:lang w:val="vi-VN"/>
        </w:rPr>
        <w:t>toán.</w:t>
      </w:r>
    </w:p>
    <w:p w14:paraId="24F825E5" w14:textId="77777777" w:rsidR="001A3ADC" w:rsidRPr="0030155E" w:rsidRDefault="001A3ADC" w:rsidP="008A2597">
      <w:pPr>
        <w:spacing w:after="0"/>
        <w:ind w:left="720"/>
        <w:jc w:val="both"/>
        <w:rPr>
          <w:rFonts w:cs="Times New Roman"/>
          <w:sz w:val="26"/>
          <w:szCs w:val="26"/>
          <w:lang w:val="vi-VN"/>
        </w:rPr>
      </w:pPr>
      <w:r w:rsidRPr="0030155E">
        <w:rPr>
          <w:rFonts w:cs="Times New Roman"/>
          <w:sz w:val="26"/>
          <w:szCs w:val="26"/>
          <w:lang w:val="vi-VN"/>
        </w:rPr>
        <w:t xml:space="preserve">Thời gian hoàn thành: </w:t>
      </w:r>
    </w:p>
    <w:p w14:paraId="5ED27CC9" w14:textId="5E84D24D"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Thời gian bắt đầu: 26/12/</w:t>
      </w:r>
      <w:r w:rsidR="00F27A3F" w:rsidRPr="0030155E">
        <w:rPr>
          <w:rFonts w:cs="Times New Roman"/>
          <w:sz w:val="26"/>
          <w:szCs w:val="26"/>
          <w:lang w:val="vi-VN"/>
        </w:rPr>
        <w:t>2023.</w:t>
      </w:r>
    </w:p>
    <w:p w14:paraId="4C0A0682" w14:textId="64C2F477" w:rsidR="001A3ADC" w:rsidRPr="0030155E" w:rsidRDefault="001A3ADC"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Thời gian kết thúc: </w:t>
      </w:r>
      <w:r w:rsidR="00A35164">
        <w:rPr>
          <w:rFonts w:cs="Times New Roman"/>
          <w:sz w:val="26"/>
          <w:szCs w:val="26"/>
          <w:lang w:val="vi-VN"/>
        </w:rPr>
        <w:t>27</w:t>
      </w:r>
      <w:r w:rsidRPr="0030155E">
        <w:rPr>
          <w:rFonts w:cs="Times New Roman"/>
          <w:sz w:val="26"/>
          <w:szCs w:val="26"/>
          <w:lang w:val="vi-VN"/>
        </w:rPr>
        <w:t>/03/</w:t>
      </w:r>
      <w:r w:rsidR="00F27A3F" w:rsidRPr="0030155E">
        <w:rPr>
          <w:rFonts w:cs="Times New Roman"/>
          <w:sz w:val="26"/>
          <w:szCs w:val="26"/>
          <w:lang w:val="vi-VN"/>
        </w:rPr>
        <w:t>2024.</w:t>
      </w:r>
    </w:p>
    <w:p w14:paraId="37A87AC0" w14:textId="0F61FE1E" w:rsidR="001A3ADC" w:rsidRPr="0030155E" w:rsidRDefault="001A3ADC" w:rsidP="008A2597">
      <w:pPr>
        <w:spacing w:after="0"/>
        <w:ind w:left="720"/>
        <w:jc w:val="both"/>
        <w:rPr>
          <w:rFonts w:cs="Times New Roman"/>
          <w:sz w:val="26"/>
          <w:szCs w:val="26"/>
          <w:lang w:val="vi-VN"/>
        </w:rPr>
      </w:pPr>
      <w:r w:rsidRPr="0030155E">
        <w:rPr>
          <w:rFonts w:cs="Times New Roman"/>
          <w:sz w:val="26"/>
          <w:szCs w:val="26"/>
          <w:lang w:val="vi-VN"/>
        </w:rPr>
        <w:t xml:space="preserve">Kinh phí cho dự án: </w:t>
      </w:r>
      <w:r w:rsidR="00A8340D" w:rsidRPr="00A8340D">
        <w:rPr>
          <w:rFonts w:cs="Times New Roman"/>
          <w:color w:val="081C36"/>
          <w:spacing w:val="3"/>
          <w:sz w:val="26"/>
          <w:szCs w:val="26"/>
          <w:shd w:val="clear" w:color="auto" w:fill="FFFFFF"/>
        </w:rPr>
        <w:t>48.363.935</w:t>
      </w:r>
      <w:r w:rsidR="00A8340D" w:rsidRPr="00A8340D">
        <w:rPr>
          <w:rFonts w:cs="Times New Roman"/>
          <w:sz w:val="26"/>
          <w:szCs w:val="26"/>
          <w:lang w:val="vi-VN"/>
        </w:rPr>
        <w:t xml:space="preserve"> </w:t>
      </w:r>
      <w:r w:rsidR="00023723" w:rsidRPr="00A8340D">
        <w:rPr>
          <w:rFonts w:cs="Times New Roman"/>
          <w:sz w:val="26"/>
          <w:szCs w:val="26"/>
          <w:lang w:val="vi-VN"/>
        </w:rPr>
        <w:t>(</w:t>
      </w:r>
      <w:r w:rsidR="00A8340D" w:rsidRPr="00A8340D">
        <w:rPr>
          <w:rFonts w:cs="Times New Roman"/>
          <w:color w:val="081C36"/>
          <w:spacing w:val="3"/>
          <w:sz w:val="26"/>
          <w:szCs w:val="26"/>
          <w:shd w:val="clear" w:color="auto" w:fill="FFFFFF"/>
        </w:rPr>
        <w:t>bốn mươi tám triệu ba trăm sáu mươi ba nghìn chín trăm ba mươi lăm đồng</w:t>
      </w:r>
      <w:r w:rsidRPr="00A8340D">
        <w:rPr>
          <w:rFonts w:cs="Times New Roman"/>
          <w:sz w:val="26"/>
          <w:szCs w:val="26"/>
          <w:lang w:val="vi-VN"/>
        </w:rPr>
        <w:t>).</w:t>
      </w:r>
    </w:p>
    <w:p w14:paraId="7B8DB833" w14:textId="77777777" w:rsidR="00C93528" w:rsidRPr="0030155E" w:rsidRDefault="00C93528" w:rsidP="008A2597">
      <w:pPr>
        <w:pStyle w:val="ListParagraph"/>
        <w:numPr>
          <w:ilvl w:val="2"/>
          <w:numId w:val="2"/>
        </w:numPr>
        <w:spacing w:after="0" w:line="256" w:lineRule="auto"/>
        <w:jc w:val="both"/>
        <w:outlineLvl w:val="2"/>
        <w:rPr>
          <w:rFonts w:cs="Times New Roman"/>
          <w:b/>
          <w:bCs/>
          <w:sz w:val="26"/>
          <w:szCs w:val="26"/>
          <w:lang w:val="vi-VN"/>
        </w:rPr>
      </w:pPr>
      <w:bookmarkStart w:id="13" w:name="_Toc162342963"/>
      <w:bookmarkStart w:id="14" w:name="_Toc162347425"/>
      <w:r w:rsidRPr="0030155E">
        <w:rPr>
          <w:rFonts w:cs="Times New Roman"/>
          <w:b/>
          <w:bCs/>
          <w:sz w:val="26"/>
          <w:szCs w:val="26"/>
          <w:lang w:val="vi-VN"/>
        </w:rPr>
        <w:t>Các điều kiện ràng buộc</w:t>
      </w:r>
      <w:bookmarkEnd w:id="13"/>
      <w:bookmarkEnd w:id="14"/>
      <w:r w:rsidRPr="0030155E">
        <w:rPr>
          <w:rFonts w:cs="Times New Roman"/>
          <w:b/>
          <w:bCs/>
          <w:sz w:val="26"/>
          <w:szCs w:val="26"/>
          <w:lang w:val="vi-VN"/>
        </w:rPr>
        <w:t xml:space="preserve"> </w:t>
      </w:r>
    </w:p>
    <w:p w14:paraId="06E06E92" w14:textId="74EA8FDE" w:rsidR="00C93528" w:rsidRPr="0030155E" w:rsidRDefault="00C93528"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Phạm vi của dự án không thay đổi trong quá trình làm dự án vì vậy thời gian và kinh phí cho dự án cũng không thay đổi.</w:t>
      </w:r>
    </w:p>
    <w:p w14:paraId="659E1AC7" w14:textId="123BF4F2"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color w:val="081C36"/>
          <w:spacing w:val="3"/>
          <w:sz w:val="26"/>
          <w:szCs w:val="26"/>
          <w:shd w:val="clear" w:color="auto" w:fill="FFFFFF"/>
          <w:lang w:val="vi-VN"/>
        </w:rPr>
        <w:lastRenderedPageBreak/>
        <w:t>Dự án phải hoàn thành theo đúng kế hoạch đã đề ra. Điều này đặt ra áp lực để đảm bảo rằng mọi công việc được thực hiện đúng hạn, từ quá trình xây dựng cho đến triển khai cơ sở vật chất và dịch vụ.</w:t>
      </w:r>
    </w:p>
    <w:p w14:paraId="595860DC" w14:textId="6BC65B93" w:rsidR="00C93528" w:rsidRPr="0030155E" w:rsidRDefault="00C93528"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Các rủi ro liên quan đến món mà khách đã đặt thì quán sẽ chịu trách nhiệm hoàn toàn.</w:t>
      </w:r>
    </w:p>
    <w:p w14:paraId="33B40C91" w14:textId="2664A160" w:rsidR="00C93528"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Quán bida sẽ cung cấp đầy đủ các dịch vụ cho khách hàng.</w:t>
      </w:r>
    </w:p>
    <w:p w14:paraId="229AEF76" w14:textId="77777777" w:rsidR="007429A6" w:rsidRPr="0030155E" w:rsidRDefault="007429A6" w:rsidP="008A2597">
      <w:pPr>
        <w:pStyle w:val="ListParagraph"/>
        <w:numPr>
          <w:ilvl w:val="2"/>
          <w:numId w:val="2"/>
        </w:numPr>
        <w:spacing w:after="0" w:line="256" w:lineRule="auto"/>
        <w:jc w:val="both"/>
        <w:outlineLvl w:val="2"/>
        <w:rPr>
          <w:rFonts w:cs="Times New Roman"/>
          <w:b/>
          <w:bCs/>
          <w:sz w:val="26"/>
          <w:szCs w:val="26"/>
          <w:lang w:val="vi-VN"/>
        </w:rPr>
      </w:pPr>
      <w:bookmarkStart w:id="15" w:name="_Toc162342964"/>
      <w:bookmarkStart w:id="16" w:name="_Toc162347426"/>
      <w:r w:rsidRPr="0030155E">
        <w:rPr>
          <w:rFonts w:cs="Times New Roman"/>
          <w:b/>
          <w:bCs/>
          <w:sz w:val="26"/>
          <w:szCs w:val="26"/>
          <w:lang w:val="vi-VN"/>
        </w:rPr>
        <w:t>Sản phẩm bàn giao</w:t>
      </w:r>
      <w:bookmarkEnd w:id="15"/>
      <w:bookmarkEnd w:id="16"/>
      <w:r w:rsidRPr="0030155E">
        <w:rPr>
          <w:rFonts w:cs="Times New Roman"/>
          <w:b/>
          <w:bCs/>
          <w:sz w:val="26"/>
          <w:szCs w:val="26"/>
          <w:lang w:val="vi-VN"/>
        </w:rPr>
        <w:t xml:space="preserve"> </w:t>
      </w:r>
    </w:p>
    <w:p w14:paraId="2CE13E56" w14:textId="2B968CC7"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Hệ thống được thiết kế và triển khai đầy đủ các thông tin, chức năng.</w:t>
      </w:r>
    </w:p>
    <w:p w14:paraId="0CB309DA" w14:textId="1D12BBF5"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Cơ sở dữ liệu hệ thống..</w:t>
      </w:r>
    </w:p>
    <w:p w14:paraId="4B8D9EA7" w14:textId="77777777" w:rsidR="007429A6" w:rsidRPr="0030155E" w:rsidRDefault="007429A6" w:rsidP="008A2597">
      <w:pPr>
        <w:pStyle w:val="ListParagraph"/>
        <w:numPr>
          <w:ilvl w:val="0"/>
          <w:numId w:val="5"/>
        </w:numPr>
        <w:spacing w:after="0" w:line="256" w:lineRule="auto"/>
        <w:jc w:val="both"/>
        <w:rPr>
          <w:rFonts w:cs="Times New Roman"/>
          <w:b/>
          <w:bCs/>
          <w:sz w:val="26"/>
          <w:szCs w:val="26"/>
          <w:lang w:val="vi-VN"/>
        </w:rPr>
      </w:pPr>
      <w:r w:rsidRPr="0030155E">
        <w:rPr>
          <w:rFonts w:cs="Times New Roman"/>
          <w:sz w:val="26"/>
          <w:szCs w:val="26"/>
          <w:lang w:val="vi-VN"/>
        </w:rPr>
        <w:t>Tài liệu hướng dẫn sử dụng.</w:t>
      </w:r>
    </w:p>
    <w:p w14:paraId="48CA1F6E" w14:textId="77777777" w:rsidR="007429A6" w:rsidRPr="0030155E" w:rsidRDefault="007429A6" w:rsidP="008A2597">
      <w:pPr>
        <w:pStyle w:val="ListParagraph"/>
        <w:numPr>
          <w:ilvl w:val="1"/>
          <w:numId w:val="2"/>
        </w:numPr>
        <w:spacing w:after="0" w:line="256" w:lineRule="auto"/>
        <w:jc w:val="both"/>
        <w:outlineLvl w:val="1"/>
        <w:rPr>
          <w:rFonts w:cs="Times New Roman"/>
          <w:b/>
          <w:bCs/>
          <w:sz w:val="26"/>
          <w:szCs w:val="26"/>
          <w:lang w:val="vi-VN"/>
        </w:rPr>
      </w:pPr>
      <w:bookmarkStart w:id="17" w:name="_Toc162342965"/>
      <w:bookmarkStart w:id="18" w:name="_Toc162347427"/>
      <w:r w:rsidRPr="0030155E">
        <w:rPr>
          <w:rFonts w:cs="Times New Roman"/>
          <w:b/>
          <w:bCs/>
          <w:sz w:val="26"/>
          <w:szCs w:val="26"/>
          <w:lang w:val="vi-VN"/>
        </w:rPr>
        <w:t>Sản phẩm bàn giao</w:t>
      </w:r>
      <w:bookmarkEnd w:id="17"/>
      <w:bookmarkEnd w:id="18"/>
      <w:r w:rsidRPr="0030155E">
        <w:rPr>
          <w:rFonts w:cs="Times New Roman"/>
          <w:b/>
          <w:bCs/>
          <w:sz w:val="26"/>
          <w:szCs w:val="26"/>
          <w:lang w:val="vi-VN"/>
        </w:rPr>
        <w:t xml:space="preserve"> </w:t>
      </w:r>
    </w:p>
    <w:p w14:paraId="0D24961B" w14:textId="523F151B" w:rsidR="007429A6" w:rsidRPr="0030155E" w:rsidRDefault="007429A6" w:rsidP="008A2597">
      <w:pPr>
        <w:pStyle w:val="ListParagraph"/>
        <w:numPr>
          <w:ilvl w:val="2"/>
          <w:numId w:val="2"/>
        </w:numPr>
        <w:spacing w:after="0" w:line="256" w:lineRule="auto"/>
        <w:jc w:val="both"/>
        <w:outlineLvl w:val="2"/>
        <w:rPr>
          <w:rFonts w:cs="Times New Roman"/>
          <w:b/>
          <w:bCs/>
          <w:sz w:val="26"/>
          <w:szCs w:val="26"/>
          <w:lang w:val="vi-VN"/>
        </w:rPr>
      </w:pPr>
      <w:bookmarkStart w:id="19" w:name="_Toc162342966"/>
      <w:bookmarkStart w:id="20" w:name="_Toc162347428"/>
      <w:r w:rsidRPr="0030155E">
        <w:rPr>
          <w:rFonts w:cs="Times New Roman"/>
          <w:b/>
          <w:bCs/>
          <w:sz w:val="26"/>
          <w:szCs w:val="26"/>
          <w:lang w:val="vi-VN"/>
        </w:rPr>
        <w:t>Mô tả về sản phẩm bàn giao quản lý quán bida</w:t>
      </w:r>
      <w:bookmarkEnd w:id="19"/>
      <w:bookmarkEnd w:id="20"/>
    </w:p>
    <w:p w14:paraId="4F9F46CD" w14:textId="3F5AC648" w:rsidR="007429A6" w:rsidRPr="0030155E" w:rsidRDefault="007429A6"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Ứng dụng cho phép quản lý thời gian đặt bàn,</w:t>
      </w:r>
      <w:r w:rsidR="00DD499B" w:rsidRPr="0030155E">
        <w:rPr>
          <w:rFonts w:cs="Times New Roman"/>
          <w:sz w:val="26"/>
          <w:szCs w:val="26"/>
          <w:lang w:val="vi-VN"/>
        </w:rPr>
        <w:t xml:space="preserve"> quản lý quán và thống kê</w:t>
      </w:r>
      <w:r w:rsidRPr="0030155E">
        <w:rPr>
          <w:rFonts w:cs="Times New Roman"/>
          <w:sz w:val="26"/>
          <w:szCs w:val="26"/>
          <w:lang w:val="vi-VN"/>
        </w:rPr>
        <w:t>.</w:t>
      </w:r>
    </w:p>
    <w:p w14:paraId="2C6BFAC5" w14:textId="4418706C" w:rsidR="007429A6" w:rsidRPr="0030155E" w:rsidRDefault="007429A6"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Ứng dụng này cung cấp giao diện thân thiện, cho phép </w:t>
      </w:r>
      <w:r w:rsidR="00DD499B" w:rsidRPr="0030155E">
        <w:rPr>
          <w:rFonts w:cs="Times New Roman"/>
          <w:sz w:val="26"/>
          <w:szCs w:val="26"/>
          <w:lang w:val="vi-VN"/>
        </w:rPr>
        <w:t xml:space="preserve">quản lý </w:t>
      </w:r>
      <w:r w:rsidRPr="0030155E">
        <w:rPr>
          <w:rFonts w:cs="Times New Roman"/>
          <w:sz w:val="26"/>
          <w:szCs w:val="26"/>
          <w:lang w:val="vi-VN"/>
        </w:rPr>
        <w:t xml:space="preserve">dễ </w:t>
      </w:r>
      <w:r w:rsidR="00DD499B" w:rsidRPr="0030155E">
        <w:rPr>
          <w:rFonts w:cs="Times New Roman"/>
          <w:sz w:val="26"/>
          <w:szCs w:val="26"/>
          <w:lang w:val="vi-VN"/>
        </w:rPr>
        <w:t>dàng thực hiện các thao tác và</w:t>
      </w:r>
      <w:r w:rsidRPr="0030155E">
        <w:rPr>
          <w:rFonts w:cs="Times New Roman"/>
          <w:sz w:val="26"/>
          <w:szCs w:val="26"/>
          <w:lang w:val="vi-VN"/>
        </w:rPr>
        <w:t xml:space="preserve"> tiến hành thanh toán.</w:t>
      </w:r>
    </w:p>
    <w:p w14:paraId="08C44D3B" w14:textId="3BFA6091" w:rsidR="00B45489" w:rsidRPr="0030155E" w:rsidRDefault="00DD499B" w:rsidP="008A2597">
      <w:pPr>
        <w:pStyle w:val="ListParagraph"/>
        <w:numPr>
          <w:ilvl w:val="0"/>
          <w:numId w:val="5"/>
        </w:numPr>
        <w:spacing w:after="0" w:line="256" w:lineRule="auto"/>
        <w:jc w:val="both"/>
        <w:rPr>
          <w:sz w:val="26"/>
          <w:szCs w:val="26"/>
          <w:lang w:val="vi-VN"/>
        </w:rPr>
      </w:pPr>
      <w:r w:rsidRPr="0030155E">
        <w:rPr>
          <w:rFonts w:cs="Times New Roman"/>
          <w:sz w:val="26"/>
          <w:szCs w:val="26"/>
          <w:lang w:val="vi-VN"/>
        </w:rPr>
        <w:t xml:space="preserve">Quản lý quán bida cho phép quản </w:t>
      </w:r>
      <w:r w:rsidR="23E56977" w:rsidRPr="0030155E">
        <w:rPr>
          <w:rFonts w:cs="Times New Roman"/>
          <w:sz w:val="26"/>
          <w:szCs w:val="26"/>
          <w:lang w:val="vi-VN"/>
        </w:rPr>
        <w:t xml:space="preserve">lí bàn bida, quản lý </w:t>
      </w:r>
      <w:r w:rsidR="007429A6" w:rsidRPr="0030155E">
        <w:rPr>
          <w:rFonts w:cs="Times New Roman"/>
          <w:sz w:val="26"/>
          <w:szCs w:val="26"/>
          <w:lang w:val="vi-VN"/>
        </w:rPr>
        <w:t>món ăn,</w:t>
      </w:r>
      <w:r w:rsidRPr="0030155E">
        <w:rPr>
          <w:rFonts w:cs="Times New Roman"/>
          <w:sz w:val="26"/>
          <w:szCs w:val="26"/>
          <w:lang w:val="vi-VN"/>
        </w:rPr>
        <w:t xml:space="preserve"> quản lý</w:t>
      </w:r>
      <w:r w:rsidR="007429A6" w:rsidRPr="0030155E">
        <w:rPr>
          <w:rFonts w:cs="Times New Roman"/>
          <w:sz w:val="26"/>
          <w:szCs w:val="26"/>
          <w:lang w:val="vi-VN"/>
        </w:rPr>
        <w:t xml:space="preserve"> </w:t>
      </w:r>
      <w:r w:rsidRPr="0030155E">
        <w:rPr>
          <w:rFonts w:cs="Times New Roman"/>
          <w:sz w:val="26"/>
          <w:szCs w:val="26"/>
          <w:lang w:val="vi-VN"/>
        </w:rPr>
        <w:t>nhân viên, quản lý khách hàng,...</w:t>
      </w:r>
    </w:p>
    <w:p w14:paraId="5D6533D0" w14:textId="623B86E4" w:rsidR="00DD499B" w:rsidRPr="0030155E" w:rsidRDefault="00DD499B" w:rsidP="008A2597">
      <w:pPr>
        <w:pStyle w:val="ListParagraph"/>
        <w:numPr>
          <w:ilvl w:val="2"/>
          <w:numId w:val="2"/>
        </w:numPr>
        <w:spacing w:after="0" w:line="256" w:lineRule="auto"/>
        <w:jc w:val="both"/>
        <w:outlineLvl w:val="2"/>
        <w:rPr>
          <w:rFonts w:cs="Times New Roman"/>
          <w:b/>
          <w:bCs/>
          <w:sz w:val="26"/>
          <w:szCs w:val="26"/>
          <w:lang w:val="vi-VN"/>
        </w:rPr>
      </w:pPr>
      <w:bookmarkStart w:id="21" w:name="_Toc162342967"/>
      <w:bookmarkStart w:id="22" w:name="_Toc162347429"/>
      <w:r w:rsidRPr="0030155E">
        <w:rPr>
          <w:rFonts w:cs="Times New Roman"/>
          <w:b/>
          <w:bCs/>
          <w:sz w:val="26"/>
          <w:szCs w:val="26"/>
          <w:lang w:val="vi-VN"/>
        </w:rPr>
        <w:t>Các chức năng chính của quản lý quán bida</w:t>
      </w:r>
      <w:bookmarkEnd w:id="21"/>
      <w:bookmarkEnd w:id="22"/>
    </w:p>
    <w:p w14:paraId="3DA7DE85" w14:textId="2C7A0480" w:rsidR="00DD499B" w:rsidRPr="0030155E" w:rsidRDefault="00DD499B"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Đặt bàn: </w:t>
      </w:r>
      <w:r w:rsidR="00D121CA" w:rsidRPr="0030155E">
        <w:rPr>
          <w:rFonts w:cs="Times New Roman"/>
          <w:color w:val="081C36"/>
          <w:spacing w:val="3"/>
          <w:sz w:val="26"/>
          <w:szCs w:val="26"/>
          <w:shd w:val="clear" w:color="auto" w:fill="FFFFFF"/>
          <w:lang w:val="vi-VN"/>
        </w:rPr>
        <w:t>Hệ thống tự động gán bàn dựa trên sự chọn lựa của khách hàng và sự sắp xếp của quán.</w:t>
      </w:r>
    </w:p>
    <w:p w14:paraId="39638485" w14:textId="72672A67" w:rsidR="00D121CA" w:rsidRPr="0030155E" w:rsidRDefault="0B2D6131"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Quản lý quán: Giúp quản lý có thể quản lý dễ dàng các chức năng quản lý tài khoản, quản lý nhân viên, quản lý món, quản lý bàn,...</w:t>
      </w:r>
    </w:p>
    <w:p w14:paraId="572E79FC" w14:textId="5E376932" w:rsidR="0B2D6131" w:rsidRPr="0030155E" w:rsidRDefault="0B2D6131"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Tích điểm giảm giá: Với mỗi hóa đơn hoàn thành thanh toán, khách hàng sẽ nhận được số điểm tương ứng, khi tích đủ số điểm thì sẽ được giảm giá cho hóa đơn lần sau. </w:t>
      </w:r>
    </w:p>
    <w:p w14:paraId="5C5A2508" w14:textId="6077D7C6" w:rsidR="007B605B" w:rsidRPr="0030155E" w:rsidRDefault="007B605B"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Thống kê:</w:t>
      </w:r>
      <w:r w:rsidR="00D121CA" w:rsidRPr="0030155E">
        <w:rPr>
          <w:rFonts w:cs="Times New Roman"/>
          <w:color w:val="081C36"/>
          <w:spacing w:val="3"/>
          <w:sz w:val="26"/>
          <w:szCs w:val="26"/>
          <w:shd w:val="clear" w:color="auto" w:fill="FFFFFF"/>
          <w:lang w:val="vi-VN"/>
        </w:rPr>
        <w:t xml:space="preserve"> Tổng số tiền thu được từ bán hàng, bao gồm cả chi phí của bàn bida, thức ăn, đồ uống và dịch vụ khác.</w:t>
      </w:r>
    </w:p>
    <w:p w14:paraId="523E97AA" w14:textId="73D2F43C" w:rsidR="007B605B" w:rsidRPr="0030155E" w:rsidRDefault="007B605B" w:rsidP="008A2597">
      <w:pPr>
        <w:pStyle w:val="ListParagraph"/>
        <w:numPr>
          <w:ilvl w:val="0"/>
          <w:numId w:val="5"/>
        </w:numPr>
        <w:spacing w:after="0" w:line="256" w:lineRule="auto"/>
        <w:jc w:val="both"/>
        <w:rPr>
          <w:rFonts w:cs="Times New Roman"/>
          <w:sz w:val="26"/>
          <w:szCs w:val="26"/>
          <w:lang w:val="vi-VN"/>
        </w:rPr>
      </w:pPr>
      <w:r w:rsidRPr="0030155E">
        <w:rPr>
          <w:rFonts w:cs="Times New Roman"/>
          <w:sz w:val="26"/>
          <w:szCs w:val="26"/>
          <w:lang w:val="vi-VN"/>
        </w:rPr>
        <w:t xml:space="preserve">Thanh toán: </w:t>
      </w:r>
      <w:r w:rsidRPr="0030155E">
        <w:rPr>
          <w:rFonts w:cs="Times New Roman"/>
          <w:color w:val="081C36"/>
          <w:spacing w:val="3"/>
          <w:sz w:val="26"/>
          <w:szCs w:val="26"/>
          <w:shd w:val="clear" w:color="auto" w:fill="FFFFFF"/>
          <w:lang w:val="vi-VN"/>
        </w:rPr>
        <w:t>Khách hàng thanh toán trực tiếp bằng tiền mặt tại quán bida.</w:t>
      </w:r>
    </w:p>
    <w:p w14:paraId="42808FBA" w14:textId="7EDE2296" w:rsidR="00B276A9" w:rsidRPr="0030155E" w:rsidRDefault="00B276A9" w:rsidP="008A2597">
      <w:pPr>
        <w:pStyle w:val="ListParagraph"/>
        <w:numPr>
          <w:ilvl w:val="0"/>
          <w:numId w:val="5"/>
        </w:numPr>
        <w:spacing w:after="0" w:line="256" w:lineRule="auto"/>
        <w:jc w:val="both"/>
        <w:rPr>
          <w:rFonts w:cs="Times New Roman"/>
          <w:sz w:val="26"/>
          <w:szCs w:val="26"/>
          <w:lang w:val="vi-VN"/>
        </w:rPr>
      </w:pPr>
      <w:r w:rsidRPr="0030155E">
        <w:rPr>
          <w:rFonts w:cs="Times New Roman"/>
          <w:color w:val="081C36"/>
          <w:spacing w:val="3"/>
          <w:sz w:val="26"/>
          <w:szCs w:val="26"/>
          <w:shd w:val="clear" w:color="auto" w:fill="FFFFFF"/>
          <w:lang w:val="vi-VN"/>
        </w:rPr>
        <w:t>Đăng nhập</w:t>
      </w:r>
      <w:r w:rsidRPr="00A74B78">
        <w:rPr>
          <w:rFonts w:cs="Times New Roman"/>
          <w:color w:val="081C36"/>
          <w:spacing w:val="3"/>
          <w:sz w:val="26"/>
          <w:szCs w:val="26"/>
          <w:shd w:val="clear" w:color="auto" w:fill="FFFFFF"/>
          <w:lang w:val="vi-VN"/>
        </w:rPr>
        <w:t xml:space="preserve">: </w:t>
      </w:r>
      <w:r w:rsidR="007A79FC" w:rsidRPr="00A23FCF">
        <w:rPr>
          <w:rFonts w:cs="Times New Roman"/>
          <w:color w:val="081C36"/>
          <w:spacing w:val="3"/>
          <w:sz w:val="26"/>
          <w:szCs w:val="26"/>
          <w:shd w:val="clear" w:color="auto" w:fill="FFFFFF"/>
          <w:lang w:val="vi-VN"/>
        </w:rPr>
        <w:t>L</w:t>
      </w:r>
      <w:r w:rsidR="00A74B78" w:rsidRPr="00A23FCF">
        <w:rPr>
          <w:rFonts w:cs="Times New Roman"/>
          <w:color w:val="081C36"/>
          <w:spacing w:val="3"/>
          <w:sz w:val="26"/>
          <w:szCs w:val="26"/>
          <w:shd w:val="clear" w:color="auto" w:fill="FFFFFF"/>
          <w:lang w:val="vi-VN"/>
        </w:rPr>
        <w:t>à quá trình mà người dùng cung cấp thông tin đăng nhập như tên người dùng và mật khẩu để truy cập vào một hệ thống hoặc ứng dụng</w:t>
      </w:r>
    </w:p>
    <w:p w14:paraId="70AF5396" w14:textId="77777777" w:rsidR="00313E9E" w:rsidRPr="0030155E" w:rsidRDefault="00EE7726" w:rsidP="00117054">
      <w:pPr>
        <w:pStyle w:val="Heading1"/>
        <w:jc w:val="center"/>
        <w:rPr>
          <w:rFonts w:ascii="Times New Roman" w:eastAsia="Times New Roman" w:hAnsi="Times New Roman" w:cs="Times New Roman"/>
          <w:sz w:val="26"/>
          <w:szCs w:val="26"/>
          <w:lang w:val="vi-VN"/>
        </w:rPr>
      </w:pPr>
      <w:r w:rsidRPr="0030155E">
        <w:rPr>
          <w:sz w:val="26"/>
          <w:szCs w:val="26"/>
          <w:lang w:val="vi-VN"/>
        </w:rPr>
        <w:br w:type="page"/>
      </w:r>
      <w:bookmarkStart w:id="23" w:name="_Toc162342968"/>
      <w:bookmarkStart w:id="24" w:name="_Toc162347430"/>
      <w:r w:rsidR="00313E9E" w:rsidRPr="0030155E">
        <w:rPr>
          <w:rFonts w:ascii="Times New Roman" w:eastAsia="Times New Roman" w:hAnsi="Times New Roman" w:cs="Times New Roman"/>
          <w:b/>
          <w:bCs/>
          <w:color w:val="000000"/>
          <w:sz w:val="26"/>
          <w:szCs w:val="26"/>
          <w:lang w:val="vi-VN"/>
        </w:rPr>
        <w:lastRenderedPageBreak/>
        <w:t>CHƯƠNG 2: QUẢN LÝ PHẠM VI</w:t>
      </w:r>
      <w:bookmarkEnd w:id="23"/>
      <w:bookmarkEnd w:id="24"/>
    </w:p>
    <w:p w14:paraId="11269AA8" w14:textId="5A37084F" w:rsidR="00313E9E" w:rsidRPr="0030155E" w:rsidRDefault="00313E9E" w:rsidP="00BB7857">
      <w:pPr>
        <w:pStyle w:val="Heading2"/>
        <w:jc w:val="both"/>
        <w:rPr>
          <w:rFonts w:ascii="Times New Roman" w:eastAsia="Times New Roman" w:hAnsi="Times New Roman" w:cs="Times New Roman"/>
          <w:b/>
          <w:bCs/>
          <w:color w:val="000000"/>
          <w:lang w:val="vi-VN"/>
        </w:rPr>
      </w:pPr>
      <w:bookmarkStart w:id="25" w:name="_Toc162342969"/>
      <w:bookmarkStart w:id="26" w:name="_Toc162347431"/>
      <w:r w:rsidRPr="0030155E">
        <w:rPr>
          <w:rFonts w:ascii="Times New Roman" w:eastAsia="Times New Roman" w:hAnsi="Times New Roman" w:cs="Times New Roman"/>
          <w:b/>
          <w:bCs/>
          <w:color w:val="000000"/>
          <w:lang w:val="vi-VN"/>
        </w:rPr>
        <w:t>2.1.</w:t>
      </w:r>
      <w:r w:rsidRPr="0030155E">
        <w:rPr>
          <w:rFonts w:ascii="Times New Roman" w:eastAsia="Times New Roman" w:hAnsi="Times New Roman" w:cs="Times New Roman"/>
          <w:b/>
          <w:bCs/>
          <w:color w:val="000000"/>
          <w:lang w:val="vi-VN"/>
        </w:rPr>
        <w:tab/>
        <w:t>Phạm vi dự án</w:t>
      </w:r>
      <w:bookmarkEnd w:id="25"/>
      <w:bookmarkEnd w:id="26"/>
      <w:r w:rsidRPr="0030155E">
        <w:rPr>
          <w:rFonts w:ascii="Times New Roman" w:eastAsia="Times New Roman" w:hAnsi="Times New Roman" w:cs="Times New Roman"/>
          <w:b/>
          <w:bCs/>
          <w:color w:val="000000"/>
          <w:lang w:val="vi-VN"/>
        </w:rPr>
        <w:t xml:space="preserve"> </w:t>
      </w:r>
    </w:p>
    <w:p w14:paraId="46042A1B" w14:textId="2F6740EC" w:rsidR="00A65FE2" w:rsidRPr="0030155E" w:rsidRDefault="00A65FE2" w:rsidP="00BB7857">
      <w:pPr>
        <w:pStyle w:val="Heading3"/>
        <w:jc w:val="both"/>
        <w:rPr>
          <w:rFonts w:ascii="Times New Roman" w:hAnsi="Times New Roman" w:cs="Times New Roman"/>
          <w:b/>
          <w:bCs/>
          <w:color w:val="000000" w:themeColor="text1"/>
          <w:sz w:val="26"/>
          <w:szCs w:val="26"/>
          <w:lang w:val="vi-VN"/>
        </w:rPr>
      </w:pPr>
      <w:bookmarkStart w:id="27" w:name="_Toc162342970"/>
      <w:bookmarkStart w:id="28" w:name="_Toc162347432"/>
      <w:r w:rsidRPr="0030155E">
        <w:rPr>
          <w:rFonts w:ascii="Times New Roman" w:hAnsi="Times New Roman" w:cs="Times New Roman"/>
          <w:b/>
          <w:bCs/>
          <w:color w:val="000000" w:themeColor="text1"/>
          <w:sz w:val="26"/>
          <w:szCs w:val="26"/>
          <w:lang w:val="vi-VN"/>
        </w:rPr>
        <w:t>2.1.1. Phạm vi sản phẩm</w:t>
      </w:r>
      <w:bookmarkEnd w:id="27"/>
      <w:bookmarkEnd w:id="28"/>
    </w:p>
    <w:p w14:paraId="0265CF65" w14:textId="03581F1A" w:rsidR="002D03C0" w:rsidRPr="0030155E" w:rsidRDefault="00864A1A" w:rsidP="00BB7857">
      <w:pPr>
        <w:spacing w:after="0"/>
        <w:jc w:val="both"/>
        <w:rPr>
          <w:sz w:val="26"/>
          <w:szCs w:val="26"/>
          <w:lang w:val="vi-VN"/>
        </w:rPr>
      </w:pPr>
      <w:r w:rsidRPr="0030155E">
        <w:rPr>
          <w:sz w:val="26"/>
          <w:szCs w:val="26"/>
          <w:lang w:val="vi-VN"/>
        </w:rPr>
        <w:t xml:space="preserve">Hệ thống sau khi được xây dựng và bàn giao </w:t>
      </w:r>
      <w:r w:rsidR="0027638C" w:rsidRPr="0030155E">
        <w:rPr>
          <w:sz w:val="26"/>
          <w:szCs w:val="26"/>
          <w:lang w:val="vi-VN"/>
        </w:rPr>
        <w:t>cần đạt những tiêu chuẩn sau:</w:t>
      </w:r>
      <w:r w:rsidR="002D03C0" w:rsidRPr="0030155E">
        <w:rPr>
          <w:sz w:val="26"/>
          <w:szCs w:val="26"/>
          <w:lang w:val="vi-VN"/>
        </w:rPr>
        <w:t xml:space="preserve"> </w:t>
      </w:r>
    </w:p>
    <w:p w14:paraId="3A030F2B" w14:textId="4D160B85" w:rsidR="00ED4893" w:rsidRPr="0030155E" w:rsidRDefault="00ED4893" w:rsidP="00BB7857">
      <w:pPr>
        <w:pStyle w:val="ListParagraph"/>
        <w:numPr>
          <w:ilvl w:val="0"/>
          <w:numId w:val="7"/>
        </w:numPr>
        <w:spacing w:after="0"/>
        <w:jc w:val="both"/>
        <w:rPr>
          <w:sz w:val="26"/>
          <w:szCs w:val="26"/>
          <w:lang w:val="vi-VN"/>
        </w:rPr>
      </w:pPr>
      <w:r w:rsidRPr="0030155E">
        <w:rPr>
          <w:sz w:val="26"/>
          <w:szCs w:val="26"/>
          <w:lang w:val="vi-VN"/>
        </w:rPr>
        <w:t xml:space="preserve">Hệ thống hoạt động tốt với đầy đủ các chức năng theo </w:t>
      </w:r>
      <w:r w:rsidR="00E84070" w:rsidRPr="0030155E">
        <w:rPr>
          <w:sz w:val="26"/>
          <w:szCs w:val="26"/>
          <w:lang w:val="vi-VN"/>
        </w:rPr>
        <w:t xml:space="preserve">yêu cầu của khách hàng đầu tư, bao gồm: </w:t>
      </w:r>
    </w:p>
    <w:p w14:paraId="64300FA0" w14:textId="636C57CE" w:rsidR="003B4C39" w:rsidRPr="0030155E" w:rsidRDefault="003B4C39" w:rsidP="00BB7857">
      <w:pPr>
        <w:pStyle w:val="ListParagraph"/>
        <w:numPr>
          <w:ilvl w:val="0"/>
          <w:numId w:val="10"/>
        </w:numPr>
        <w:spacing w:after="0"/>
        <w:jc w:val="both"/>
        <w:rPr>
          <w:sz w:val="26"/>
          <w:szCs w:val="26"/>
          <w:lang w:val="vi-VN"/>
        </w:rPr>
      </w:pPr>
      <w:r w:rsidRPr="0030155E">
        <w:rPr>
          <w:sz w:val="26"/>
          <w:szCs w:val="26"/>
          <w:lang w:val="vi-VN"/>
        </w:rPr>
        <w:t>Quản lý thời gian</w:t>
      </w:r>
    </w:p>
    <w:p w14:paraId="6DA0DA23" w14:textId="3E86F102" w:rsidR="003B4C39" w:rsidRPr="0030155E" w:rsidRDefault="003B4C39" w:rsidP="00BB7857">
      <w:pPr>
        <w:pStyle w:val="ListParagraph"/>
        <w:numPr>
          <w:ilvl w:val="0"/>
          <w:numId w:val="10"/>
        </w:numPr>
        <w:spacing w:after="0"/>
        <w:jc w:val="both"/>
        <w:rPr>
          <w:sz w:val="26"/>
          <w:szCs w:val="26"/>
          <w:lang w:val="vi-VN"/>
        </w:rPr>
      </w:pPr>
      <w:r w:rsidRPr="0030155E">
        <w:rPr>
          <w:sz w:val="26"/>
          <w:szCs w:val="26"/>
          <w:lang w:val="vi-VN"/>
        </w:rPr>
        <w:t xml:space="preserve">Quản lý </w:t>
      </w:r>
      <w:r w:rsidR="00D3457D" w:rsidRPr="0030155E">
        <w:rPr>
          <w:sz w:val="26"/>
          <w:szCs w:val="26"/>
          <w:lang w:val="vi-VN"/>
        </w:rPr>
        <w:t>quán</w:t>
      </w:r>
    </w:p>
    <w:p w14:paraId="66965411" w14:textId="75240730" w:rsidR="00D3457D" w:rsidRPr="0030155E" w:rsidRDefault="00D3457D" w:rsidP="00BB7857">
      <w:pPr>
        <w:pStyle w:val="ListParagraph"/>
        <w:numPr>
          <w:ilvl w:val="0"/>
          <w:numId w:val="10"/>
        </w:numPr>
        <w:spacing w:after="0"/>
        <w:jc w:val="both"/>
        <w:rPr>
          <w:sz w:val="26"/>
          <w:szCs w:val="26"/>
          <w:lang w:val="vi-VN"/>
        </w:rPr>
      </w:pPr>
      <w:r w:rsidRPr="0030155E">
        <w:rPr>
          <w:sz w:val="26"/>
          <w:szCs w:val="26"/>
          <w:lang w:val="vi-VN"/>
        </w:rPr>
        <w:t>Quản lý thống kê</w:t>
      </w:r>
    </w:p>
    <w:p w14:paraId="28447F3D" w14:textId="0E47E89C" w:rsidR="0012568F" w:rsidRPr="0030155E" w:rsidRDefault="00F5232B" w:rsidP="00BB7857">
      <w:pPr>
        <w:pStyle w:val="ListParagraph"/>
        <w:numPr>
          <w:ilvl w:val="0"/>
          <w:numId w:val="10"/>
        </w:numPr>
        <w:spacing w:after="0"/>
        <w:jc w:val="both"/>
        <w:rPr>
          <w:sz w:val="26"/>
          <w:szCs w:val="26"/>
          <w:lang w:val="vi-VN"/>
        </w:rPr>
      </w:pPr>
      <w:r w:rsidRPr="0030155E">
        <w:rPr>
          <w:sz w:val="26"/>
          <w:szCs w:val="26"/>
          <w:lang w:val="vi-VN"/>
        </w:rPr>
        <w:t>Quản lý bàn</w:t>
      </w:r>
    </w:p>
    <w:p w14:paraId="71762822" w14:textId="25F80141" w:rsidR="00ED4893" w:rsidRPr="0030155E" w:rsidRDefault="00ED4893" w:rsidP="00BB7857">
      <w:pPr>
        <w:pStyle w:val="ListParagraph"/>
        <w:numPr>
          <w:ilvl w:val="0"/>
          <w:numId w:val="11"/>
        </w:numPr>
        <w:spacing w:after="0"/>
        <w:jc w:val="both"/>
        <w:rPr>
          <w:sz w:val="26"/>
          <w:szCs w:val="26"/>
          <w:lang w:val="vi-VN"/>
        </w:rPr>
      </w:pPr>
      <w:r w:rsidRPr="0030155E">
        <w:rPr>
          <w:sz w:val="26"/>
          <w:szCs w:val="26"/>
          <w:lang w:val="vi-VN"/>
        </w:rPr>
        <w:t xml:space="preserve">Hệ thống dễ </w:t>
      </w:r>
      <w:r w:rsidR="003C04A3" w:rsidRPr="0030155E">
        <w:rPr>
          <w:sz w:val="26"/>
          <w:szCs w:val="26"/>
          <w:lang w:val="vi-VN"/>
        </w:rPr>
        <w:t>sử dụng và thân thiện với người dùng.</w:t>
      </w:r>
    </w:p>
    <w:p w14:paraId="0CF1C50B" w14:textId="2A0AA59A" w:rsidR="00240797" w:rsidRPr="0030155E" w:rsidRDefault="00240797" w:rsidP="00BB7857">
      <w:pPr>
        <w:pStyle w:val="ListParagraph"/>
        <w:numPr>
          <w:ilvl w:val="0"/>
          <w:numId w:val="11"/>
        </w:numPr>
        <w:spacing w:after="0"/>
        <w:jc w:val="both"/>
        <w:rPr>
          <w:sz w:val="26"/>
          <w:szCs w:val="26"/>
          <w:lang w:val="vi-VN"/>
        </w:rPr>
      </w:pPr>
      <w:r w:rsidRPr="0030155E">
        <w:rPr>
          <w:sz w:val="26"/>
          <w:szCs w:val="26"/>
          <w:lang w:val="vi-VN"/>
        </w:rPr>
        <w:t xml:space="preserve">Dễ dàng quản lý bàn, đặt </w:t>
      </w:r>
      <w:r w:rsidR="00051D28" w:rsidRPr="0030155E">
        <w:rPr>
          <w:sz w:val="26"/>
          <w:szCs w:val="26"/>
          <w:lang w:val="vi-VN"/>
        </w:rPr>
        <w:t>bàn.</w:t>
      </w:r>
    </w:p>
    <w:p w14:paraId="700B47A9" w14:textId="3292F524" w:rsidR="003C04A3" w:rsidRPr="0030155E" w:rsidRDefault="00FE4E28" w:rsidP="00BB7857">
      <w:pPr>
        <w:pStyle w:val="ListParagraph"/>
        <w:numPr>
          <w:ilvl w:val="0"/>
          <w:numId w:val="11"/>
        </w:numPr>
        <w:spacing w:after="0"/>
        <w:jc w:val="both"/>
        <w:rPr>
          <w:sz w:val="26"/>
          <w:szCs w:val="26"/>
          <w:lang w:val="vi-VN"/>
        </w:rPr>
      </w:pPr>
      <w:r w:rsidRPr="0030155E">
        <w:rPr>
          <w:sz w:val="26"/>
          <w:szCs w:val="26"/>
          <w:lang w:val="vi-VN"/>
        </w:rPr>
        <w:t>Giao diện dễ nhìn và trực quan.</w:t>
      </w:r>
    </w:p>
    <w:p w14:paraId="608967AF" w14:textId="1A6495EE" w:rsidR="00240797" w:rsidRPr="0030155E" w:rsidRDefault="00240797" w:rsidP="00BB7857">
      <w:pPr>
        <w:pStyle w:val="ListParagraph"/>
        <w:numPr>
          <w:ilvl w:val="0"/>
          <w:numId w:val="11"/>
        </w:numPr>
        <w:spacing w:after="0"/>
        <w:jc w:val="both"/>
        <w:rPr>
          <w:sz w:val="26"/>
          <w:szCs w:val="26"/>
          <w:lang w:val="vi-VN"/>
        </w:rPr>
      </w:pPr>
      <w:r w:rsidRPr="0030155E">
        <w:rPr>
          <w:sz w:val="26"/>
          <w:szCs w:val="26"/>
          <w:lang w:val="vi-VN"/>
        </w:rPr>
        <w:t xml:space="preserve">Dễ dàng theo dõi thời </w:t>
      </w:r>
      <w:r w:rsidR="00051D28" w:rsidRPr="0030155E">
        <w:rPr>
          <w:sz w:val="26"/>
          <w:szCs w:val="26"/>
          <w:lang w:val="vi-VN"/>
        </w:rPr>
        <w:t>gian.</w:t>
      </w:r>
    </w:p>
    <w:p w14:paraId="5939A0FA" w14:textId="5F14B27A" w:rsidR="00ED4893" w:rsidRPr="0030155E" w:rsidRDefault="00051D28" w:rsidP="00BB7857">
      <w:pPr>
        <w:pStyle w:val="ListParagraph"/>
        <w:numPr>
          <w:ilvl w:val="0"/>
          <w:numId w:val="11"/>
        </w:numPr>
        <w:spacing w:after="0"/>
        <w:jc w:val="both"/>
        <w:rPr>
          <w:sz w:val="26"/>
          <w:szCs w:val="26"/>
          <w:lang w:val="vi-VN"/>
        </w:rPr>
      </w:pPr>
      <w:r w:rsidRPr="0030155E">
        <w:rPr>
          <w:sz w:val="26"/>
          <w:szCs w:val="26"/>
          <w:lang w:val="vi-VN"/>
        </w:rPr>
        <w:t>Chức năng thêm, sửa, xóa dễ dàng.</w:t>
      </w:r>
    </w:p>
    <w:p w14:paraId="53845235" w14:textId="297F6AB2" w:rsidR="00A65FE2" w:rsidRPr="0030155E" w:rsidRDefault="00A65FE2" w:rsidP="00BB7857">
      <w:pPr>
        <w:pStyle w:val="Heading3"/>
        <w:jc w:val="both"/>
        <w:rPr>
          <w:rFonts w:ascii="Times New Roman" w:hAnsi="Times New Roman" w:cs="Times New Roman"/>
          <w:b/>
          <w:bCs/>
          <w:color w:val="000000" w:themeColor="text1"/>
          <w:sz w:val="26"/>
          <w:szCs w:val="26"/>
          <w:lang w:val="vi-VN"/>
        </w:rPr>
      </w:pPr>
      <w:bookmarkStart w:id="29" w:name="_Toc162342971"/>
      <w:bookmarkStart w:id="30" w:name="_Toc162347433"/>
      <w:r w:rsidRPr="0030155E">
        <w:rPr>
          <w:rFonts w:ascii="Times New Roman" w:hAnsi="Times New Roman" w:cs="Times New Roman"/>
          <w:b/>
          <w:bCs/>
          <w:color w:val="000000" w:themeColor="text1"/>
          <w:sz w:val="26"/>
          <w:szCs w:val="26"/>
          <w:lang w:val="vi-VN"/>
        </w:rPr>
        <w:t xml:space="preserve">2.1.2. </w:t>
      </w:r>
      <w:r w:rsidR="00836BB2" w:rsidRPr="0030155E">
        <w:rPr>
          <w:rFonts w:ascii="Times New Roman" w:hAnsi="Times New Roman" w:cs="Times New Roman"/>
          <w:b/>
          <w:bCs/>
          <w:color w:val="000000" w:themeColor="text1"/>
          <w:sz w:val="26"/>
          <w:szCs w:val="26"/>
          <w:lang w:val="vi-VN"/>
        </w:rPr>
        <w:t>Phạm vi tài nguyên</w:t>
      </w:r>
      <w:bookmarkEnd w:id="29"/>
      <w:bookmarkEnd w:id="30"/>
    </w:p>
    <w:p w14:paraId="67818FD9" w14:textId="77777777" w:rsidR="00622788" w:rsidRPr="0030155E" w:rsidRDefault="001E2BE0" w:rsidP="00BB7857">
      <w:pPr>
        <w:spacing w:after="0"/>
        <w:jc w:val="both"/>
        <w:rPr>
          <w:sz w:val="26"/>
          <w:szCs w:val="26"/>
          <w:lang w:val="vi-VN"/>
        </w:rPr>
      </w:pPr>
      <w:r w:rsidRPr="0030155E">
        <w:rPr>
          <w:sz w:val="26"/>
          <w:szCs w:val="26"/>
          <w:lang w:val="vi-VN"/>
        </w:rPr>
        <w:t xml:space="preserve">Để </w:t>
      </w:r>
      <w:r w:rsidR="00D50190" w:rsidRPr="0030155E">
        <w:rPr>
          <w:sz w:val="26"/>
          <w:szCs w:val="26"/>
          <w:lang w:val="vi-VN"/>
        </w:rPr>
        <w:t xml:space="preserve">xây dựng hệ thống quản lý quán bida, nhóm phát triển cần gói gọn trong khoảng </w:t>
      </w:r>
      <w:r w:rsidR="00622788" w:rsidRPr="0030155E">
        <w:rPr>
          <w:sz w:val="26"/>
          <w:szCs w:val="26"/>
          <w:lang w:val="vi-VN"/>
        </w:rPr>
        <w:t>tài nguyên</w:t>
      </w:r>
      <w:r w:rsidR="00D50190" w:rsidRPr="0030155E">
        <w:rPr>
          <w:sz w:val="26"/>
          <w:szCs w:val="26"/>
          <w:lang w:val="vi-VN"/>
        </w:rPr>
        <w:t xml:space="preserve"> </w:t>
      </w:r>
      <w:r w:rsidR="00622788" w:rsidRPr="0030155E">
        <w:rPr>
          <w:sz w:val="26"/>
          <w:szCs w:val="26"/>
          <w:lang w:val="vi-VN"/>
        </w:rPr>
        <w:t>nhất định:</w:t>
      </w:r>
    </w:p>
    <w:p w14:paraId="11EDBBE8" w14:textId="77777777" w:rsidR="00CC2BFD" w:rsidRPr="0030155E" w:rsidRDefault="00622788" w:rsidP="00BB7857">
      <w:pPr>
        <w:pStyle w:val="ListParagraph"/>
        <w:numPr>
          <w:ilvl w:val="0"/>
          <w:numId w:val="5"/>
        </w:numPr>
        <w:spacing w:after="0"/>
        <w:jc w:val="both"/>
        <w:rPr>
          <w:sz w:val="26"/>
          <w:szCs w:val="26"/>
          <w:lang w:val="vi-VN"/>
        </w:rPr>
      </w:pPr>
      <w:r w:rsidRPr="0030155E">
        <w:rPr>
          <w:sz w:val="26"/>
          <w:szCs w:val="26"/>
          <w:lang w:val="vi-VN"/>
        </w:rPr>
        <w:t>Thực hiện</w:t>
      </w:r>
      <w:r w:rsidR="002B6C33" w:rsidRPr="0030155E">
        <w:rPr>
          <w:sz w:val="26"/>
          <w:szCs w:val="26"/>
          <w:lang w:val="vi-VN"/>
        </w:rPr>
        <w:t xml:space="preserve"> thiết kế, phân tích dữ liệu cần thiết đúng yêu cầu </w:t>
      </w:r>
      <w:r w:rsidR="00CC2BFD" w:rsidRPr="0030155E">
        <w:rPr>
          <w:sz w:val="26"/>
          <w:szCs w:val="26"/>
          <w:lang w:val="vi-VN"/>
        </w:rPr>
        <w:t>cầu hệ thống.</w:t>
      </w:r>
    </w:p>
    <w:p w14:paraId="25A0F1F2" w14:textId="77777777" w:rsidR="002E7018" w:rsidRPr="0030155E" w:rsidRDefault="00CC2BFD" w:rsidP="00BB7857">
      <w:pPr>
        <w:pStyle w:val="ListParagraph"/>
        <w:numPr>
          <w:ilvl w:val="0"/>
          <w:numId w:val="5"/>
        </w:numPr>
        <w:spacing w:after="0"/>
        <w:jc w:val="both"/>
        <w:rPr>
          <w:sz w:val="26"/>
          <w:szCs w:val="26"/>
          <w:lang w:val="vi-VN"/>
        </w:rPr>
      </w:pPr>
      <w:r w:rsidRPr="0030155E">
        <w:rPr>
          <w:sz w:val="26"/>
          <w:szCs w:val="26"/>
          <w:lang w:val="vi-VN"/>
        </w:rPr>
        <w:t>Thực hiện thong thời gian yêu cầu của dự án.</w:t>
      </w:r>
    </w:p>
    <w:p w14:paraId="6A636A4E" w14:textId="0437A434" w:rsidR="001E2BE0" w:rsidRPr="0030155E" w:rsidRDefault="002F4498" w:rsidP="00BB7857">
      <w:pPr>
        <w:pStyle w:val="ListParagraph"/>
        <w:numPr>
          <w:ilvl w:val="0"/>
          <w:numId w:val="5"/>
        </w:numPr>
        <w:spacing w:after="0"/>
        <w:jc w:val="both"/>
        <w:rPr>
          <w:sz w:val="26"/>
          <w:szCs w:val="26"/>
          <w:lang w:val="vi-VN"/>
        </w:rPr>
      </w:pPr>
      <w:r w:rsidRPr="0030155E">
        <w:rPr>
          <w:sz w:val="26"/>
          <w:szCs w:val="26"/>
          <w:lang w:val="vi-VN"/>
        </w:rPr>
        <w:t>Sản phẩm bàn giao cần đúng theo yêu cầu của nhà đầu tư.</w:t>
      </w:r>
      <w:r w:rsidR="00622788" w:rsidRPr="0030155E">
        <w:rPr>
          <w:sz w:val="26"/>
          <w:szCs w:val="26"/>
          <w:lang w:val="vi-VN"/>
        </w:rPr>
        <w:t xml:space="preserve"> </w:t>
      </w:r>
    </w:p>
    <w:p w14:paraId="108CC6FB" w14:textId="0C60A134" w:rsidR="00836BB2" w:rsidRPr="0030155E" w:rsidRDefault="00CF77A8" w:rsidP="00BB7857">
      <w:pPr>
        <w:pStyle w:val="Heading3"/>
        <w:jc w:val="both"/>
        <w:rPr>
          <w:rFonts w:ascii="Times New Roman" w:hAnsi="Times New Roman" w:cs="Times New Roman"/>
          <w:b/>
          <w:bCs/>
          <w:color w:val="000000" w:themeColor="text1"/>
          <w:sz w:val="26"/>
          <w:szCs w:val="26"/>
          <w:lang w:val="vi-VN"/>
        </w:rPr>
      </w:pPr>
      <w:bookmarkStart w:id="31" w:name="_Toc162342972"/>
      <w:bookmarkStart w:id="32" w:name="_Toc162347434"/>
      <w:r w:rsidRPr="0030155E">
        <w:rPr>
          <w:rFonts w:ascii="Times New Roman" w:hAnsi="Times New Roman" w:cs="Times New Roman"/>
          <w:b/>
          <w:bCs/>
          <w:color w:val="000000" w:themeColor="text1"/>
          <w:sz w:val="26"/>
          <w:szCs w:val="26"/>
          <w:lang w:val="vi-VN"/>
        </w:rPr>
        <w:t>2.1.3. Phạm vi thời gian</w:t>
      </w:r>
      <w:bookmarkEnd w:id="31"/>
      <w:bookmarkEnd w:id="32"/>
    </w:p>
    <w:p w14:paraId="2750E61F" w14:textId="68DB2CAF" w:rsidR="00D1353E" w:rsidRPr="0030155E" w:rsidRDefault="00B51721" w:rsidP="00BB7857">
      <w:pPr>
        <w:spacing w:after="0"/>
        <w:jc w:val="both"/>
        <w:rPr>
          <w:rFonts w:cs="Times New Roman"/>
          <w:sz w:val="26"/>
          <w:szCs w:val="26"/>
          <w:lang w:val="vi-VN"/>
        </w:rPr>
      </w:pPr>
      <w:r w:rsidRPr="0030155E">
        <w:rPr>
          <w:sz w:val="26"/>
          <w:szCs w:val="26"/>
          <w:lang w:val="vi-VN"/>
        </w:rPr>
        <w:t>Thời gian hoàn thiện sản phẩm</w:t>
      </w:r>
      <w:r w:rsidR="00D1353E" w:rsidRPr="0030155E">
        <w:rPr>
          <w:sz w:val="26"/>
          <w:szCs w:val="26"/>
          <w:lang w:val="vi-VN"/>
        </w:rPr>
        <w:t xml:space="preserve"> dao động </w:t>
      </w:r>
      <w:r w:rsidR="00A35164">
        <w:rPr>
          <w:sz w:val="26"/>
          <w:szCs w:val="26"/>
          <w:lang w:val="vi-VN"/>
        </w:rPr>
        <w:t>hơn</w:t>
      </w:r>
      <w:r w:rsidR="006476BB" w:rsidRPr="0030155E">
        <w:rPr>
          <w:sz w:val="26"/>
          <w:szCs w:val="26"/>
          <w:lang w:val="vi-VN"/>
        </w:rPr>
        <w:t xml:space="preserve"> 3</w:t>
      </w:r>
      <w:r w:rsidR="00D1353E" w:rsidRPr="0030155E">
        <w:rPr>
          <w:sz w:val="26"/>
          <w:szCs w:val="26"/>
          <w:lang w:val="vi-VN"/>
        </w:rPr>
        <w:t xml:space="preserve"> tháng, từ ngày </w:t>
      </w:r>
      <w:r w:rsidR="00D1353E" w:rsidRPr="0030155E">
        <w:rPr>
          <w:rFonts w:cs="Times New Roman"/>
          <w:sz w:val="26"/>
          <w:szCs w:val="26"/>
          <w:lang w:val="vi-VN"/>
        </w:rPr>
        <w:t xml:space="preserve">26/12/2023 đến ngày </w:t>
      </w:r>
      <w:r w:rsidR="00A35164">
        <w:rPr>
          <w:rFonts w:cs="Times New Roman"/>
          <w:sz w:val="26"/>
          <w:szCs w:val="26"/>
          <w:lang w:val="vi-VN"/>
        </w:rPr>
        <w:t>27</w:t>
      </w:r>
      <w:r w:rsidR="00D1353E" w:rsidRPr="0030155E">
        <w:rPr>
          <w:rFonts w:cs="Times New Roman"/>
          <w:sz w:val="26"/>
          <w:szCs w:val="26"/>
          <w:lang w:val="vi-VN"/>
        </w:rPr>
        <w:t>/03/</w:t>
      </w:r>
      <w:r w:rsidR="00D8004B" w:rsidRPr="0030155E">
        <w:rPr>
          <w:rFonts w:cs="Times New Roman"/>
          <w:sz w:val="26"/>
          <w:szCs w:val="26"/>
          <w:lang w:val="vi-VN"/>
        </w:rPr>
        <w:t xml:space="preserve">2024. Thời gian thực hiện dự án có thể bị thay đổi do </w:t>
      </w:r>
      <w:r w:rsidR="00A7049D" w:rsidRPr="0030155E">
        <w:rPr>
          <w:rFonts w:cs="Times New Roman"/>
          <w:sz w:val="26"/>
          <w:szCs w:val="26"/>
          <w:lang w:val="vi-VN"/>
        </w:rPr>
        <w:t>một số các lý do phát sinh:</w:t>
      </w:r>
    </w:p>
    <w:p w14:paraId="550851AB" w14:textId="0F245E4D" w:rsidR="00A7049D" w:rsidRPr="0030155E" w:rsidRDefault="00B41E9E" w:rsidP="00BB7857">
      <w:pPr>
        <w:pStyle w:val="ListParagraph"/>
        <w:numPr>
          <w:ilvl w:val="0"/>
          <w:numId w:val="12"/>
        </w:numPr>
        <w:spacing w:after="0"/>
        <w:jc w:val="both"/>
        <w:rPr>
          <w:rFonts w:cs="Times New Roman"/>
          <w:sz w:val="26"/>
          <w:szCs w:val="26"/>
          <w:lang w:val="vi-VN"/>
        </w:rPr>
      </w:pPr>
      <w:r w:rsidRPr="0030155E">
        <w:rPr>
          <w:rFonts w:cs="Times New Roman"/>
          <w:sz w:val="26"/>
          <w:szCs w:val="26"/>
          <w:lang w:val="vi-VN"/>
        </w:rPr>
        <w:t>Năng lực hoạt động thực</w:t>
      </w:r>
      <w:r w:rsidR="009828CE" w:rsidRPr="0030155E">
        <w:rPr>
          <w:rFonts w:cs="Times New Roman"/>
          <w:sz w:val="26"/>
          <w:szCs w:val="26"/>
          <w:lang w:val="vi-VN"/>
        </w:rPr>
        <w:t xml:space="preserve"> hiện </w:t>
      </w:r>
      <w:r w:rsidR="008C77AF" w:rsidRPr="0030155E">
        <w:rPr>
          <w:rFonts w:cs="Times New Roman"/>
          <w:sz w:val="26"/>
          <w:szCs w:val="26"/>
          <w:lang w:val="vi-VN"/>
        </w:rPr>
        <w:t xml:space="preserve"> dự án của các thành viên trong nhóm không hoàn thành được như dự tính.</w:t>
      </w:r>
    </w:p>
    <w:p w14:paraId="218F49D4" w14:textId="0C988C20" w:rsidR="008C77AF" w:rsidRPr="0030155E" w:rsidRDefault="005A02C7" w:rsidP="00BB7857">
      <w:pPr>
        <w:pStyle w:val="ListParagraph"/>
        <w:numPr>
          <w:ilvl w:val="0"/>
          <w:numId w:val="12"/>
        </w:numPr>
        <w:spacing w:after="0"/>
        <w:jc w:val="both"/>
        <w:rPr>
          <w:rFonts w:cs="Times New Roman"/>
          <w:sz w:val="26"/>
          <w:szCs w:val="26"/>
          <w:lang w:val="vi-VN"/>
        </w:rPr>
      </w:pPr>
      <w:r w:rsidRPr="0030155E">
        <w:rPr>
          <w:rFonts w:cs="Times New Roman"/>
          <w:sz w:val="26"/>
          <w:szCs w:val="26"/>
          <w:lang w:val="vi-VN"/>
        </w:rPr>
        <w:t>Trang thiết bị gặp lỗi làm chậm tiến độ.</w:t>
      </w:r>
    </w:p>
    <w:p w14:paraId="7EFAB68A" w14:textId="6032BFA5" w:rsidR="005A02C7" w:rsidRPr="0030155E" w:rsidRDefault="005A02C7" w:rsidP="00BB7857">
      <w:pPr>
        <w:pStyle w:val="ListParagraph"/>
        <w:numPr>
          <w:ilvl w:val="0"/>
          <w:numId w:val="12"/>
        </w:numPr>
        <w:spacing w:after="0"/>
        <w:jc w:val="both"/>
        <w:rPr>
          <w:rFonts w:cs="Times New Roman"/>
          <w:sz w:val="26"/>
          <w:szCs w:val="26"/>
          <w:lang w:val="vi-VN"/>
        </w:rPr>
      </w:pPr>
      <w:r w:rsidRPr="0030155E">
        <w:rPr>
          <w:rFonts w:cs="Times New Roman"/>
          <w:sz w:val="26"/>
          <w:szCs w:val="26"/>
          <w:lang w:val="vi-VN"/>
        </w:rPr>
        <w:t xml:space="preserve">Nhà đầu tư đột ngột thay đổi yêu cầu </w:t>
      </w:r>
      <w:r w:rsidR="00944C76" w:rsidRPr="0030155E">
        <w:rPr>
          <w:rFonts w:cs="Times New Roman"/>
          <w:sz w:val="26"/>
          <w:szCs w:val="26"/>
          <w:lang w:val="vi-VN"/>
        </w:rPr>
        <w:t xml:space="preserve">dự án trong khả năng cho </w:t>
      </w:r>
      <w:r w:rsidR="00FB350E" w:rsidRPr="0030155E">
        <w:rPr>
          <w:rFonts w:cs="Times New Roman"/>
          <w:sz w:val="26"/>
          <w:szCs w:val="26"/>
          <w:lang w:val="vi-VN"/>
        </w:rPr>
        <w:t>phép( nếu ngoài khả năng cho phép thì yêu cầu thay đổi không được phép chấp nhận</w:t>
      </w:r>
      <w:r w:rsidR="006E4023" w:rsidRPr="0030155E">
        <w:rPr>
          <w:rFonts w:cs="Times New Roman"/>
          <w:sz w:val="26"/>
          <w:szCs w:val="26"/>
          <w:lang w:val="vi-VN"/>
        </w:rPr>
        <w:t xml:space="preserve"> do không đáp ứng kịp thời)</w:t>
      </w:r>
    </w:p>
    <w:p w14:paraId="2A5532D0" w14:textId="37C2AE69" w:rsidR="00CF77A8" w:rsidRPr="0030155E" w:rsidRDefault="00CF77A8" w:rsidP="00BB7857">
      <w:pPr>
        <w:pStyle w:val="Heading3"/>
        <w:jc w:val="both"/>
        <w:rPr>
          <w:rFonts w:ascii="Times New Roman" w:hAnsi="Times New Roman" w:cs="Times New Roman"/>
          <w:b/>
          <w:bCs/>
          <w:color w:val="000000" w:themeColor="text1"/>
          <w:sz w:val="26"/>
          <w:szCs w:val="26"/>
          <w:lang w:val="vi-VN"/>
        </w:rPr>
      </w:pPr>
      <w:bookmarkStart w:id="33" w:name="_Toc162342973"/>
      <w:bookmarkStart w:id="34" w:name="_Toc162347435"/>
      <w:r w:rsidRPr="0030155E">
        <w:rPr>
          <w:rFonts w:ascii="Times New Roman" w:hAnsi="Times New Roman" w:cs="Times New Roman"/>
          <w:b/>
          <w:bCs/>
          <w:color w:val="000000" w:themeColor="text1"/>
          <w:sz w:val="26"/>
          <w:szCs w:val="26"/>
          <w:lang w:val="vi-VN"/>
        </w:rPr>
        <w:t xml:space="preserve">2.1.4. Hệ thống hoàn thiện được cài đặt </w:t>
      </w:r>
      <w:r w:rsidR="00F5040E" w:rsidRPr="0030155E">
        <w:rPr>
          <w:rFonts w:ascii="Times New Roman" w:hAnsi="Times New Roman" w:cs="Times New Roman"/>
          <w:b/>
          <w:bCs/>
          <w:color w:val="000000" w:themeColor="text1"/>
          <w:sz w:val="26"/>
          <w:szCs w:val="26"/>
          <w:lang w:val="vi-VN"/>
        </w:rPr>
        <w:t xml:space="preserve">tại </w:t>
      </w:r>
      <w:r w:rsidR="0028183E" w:rsidRPr="0030155E">
        <w:rPr>
          <w:rFonts w:ascii="Times New Roman" w:eastAsia="Times New Roman" w:hAnsi="Times New Roman" w:cs="Times New Roman"/>
          <w:b/>
          <w:bCs/>
          <w:sz w:val="26"/>
          <w:szCs w:val="26"/>
          <w:lang w:val="vi-VN"/>
        </w:rPr>
        <w:t>quán Magic Billiard</w:t>
      </w:r>
      <w:bookmarkEnd w:id="33"/>
      <w:bookmarkEnd w:id="34"/>
    </w:p>
    <w:p w14:paraId="1F1464E9" w14:textId="3B5C7C48" w:rsidR="0028183E" w:rsidRPr="0030155E" w:rsidRDefault="0028183E" w:rsidP="00BB7857">
      <w:pPr>
        <w:spacing w:after="0" w:line="240" w:lineRule="auto"/>
        <w:jc w:val="both"/>
        <w:rPr>
          <w:rFonts w:eastAsia="Times New Roman" w:cs="Times New Roman"/>
          <w:sz w:val="26"/>
          <w:szCs w:val="26"/>
          <w:lang w:val="vi-VN"/>
        </w:rPr>
      </w:pPr>
      <w:r w:rsidRPr="0030155E">
        <w:rPr>
          <w:rFonts w:eastAsia="Times New Roman" w:cs="Times New Roman"/>
          <w:sz w:val="26"/>
          <w:szCs w:val="26"/>
          <w:lang w:val="vi-VN"/>
        </w:rPr>
        <w:t>Hệ thống sau khi hoàn thành được cài đặt tại quán Magic Billiard tại 139 Lò Đúc, Phường Đống Mác, Quận Hai Bà Trưng, Hà Nội</w:t>
      </w:r>
    </w:p>
    <w:p w14:paraId="58D4E42F" w14:textId="77777777" w:rsidR="00F5040E" w:rsidRPr="0030155E" w:rsidRDefault="00F5040E" w:rsidP="00BB7857">
      <w:pPr>
        <w:pStyle w:val="Heading3"/>
        <w:jc w:val="both"/>
        <w:rPr>
          <w:rFonts w:ascii="Times New Roman" w:hAnsi="Times New Roman" w:cs="Times New Roman"/>
          <w:b/>
          <w:bCs/>
          <w:color w:val="000000" w:themeColor="text1"/>
          <w:sz w:val="26"/>
          <w:szCs w:val="26"/>
          <w:lang w:val="vi-VN"/>
        </w:rPr>
      </w:pPr>
      <w:bookmarkStart w:id="35" w:name="_Toc162342974"/>
      <w:bookmarkStart w:id="36" w:name="_Toc162347436"/>
      <w:r w:rsidRPr="0030155E">
        <w:rPr>
          <w:rFonts w:ascii="Times New Roman" w:hAnsi="Times New Roman" w:cs="Times New Roman"/>
          <w:b/>
          <w:bCs/>
          <w:color w:val="000000" w:themeColor="text1"/>
          <w:sz w:val="26"/>
          <w:szCs w:val="26"/>
          <w:lang w:val="vi-VN"/>
        </w:rPr>
        <w:t>2.1.5. Hệ cơ sở dữ liệu</w:t>
      </w:r>
      <w:bookmarkEnd w:id="35"/>
      <w:bookmarkEnd w:id="36"/>
      <w:r w:rsidRPr="0030155E">
        <w:rPr>
          <w:rFonts w:ascii="Times New Roman" w:hAnsi="Times New Roman" w:cs="Times New Roman"/>
          <w:b/>
          <w:bCs/>
          <w:color w:val="000000" w:themeColor="text1"/>
          <w:sz w:val="26"/>
          <w:szCs w:val="26"/>
          <w:lang w:val="vi-VN"/>
        </w:rPr>
        <w:t xml:space="preserve"> </w:t>
      </w:r>
    </w:p>
    <w:p w14:paraId="44FD82AE" w14:textId="4E885626" w:rsidR="00981EB6" w:rsidRPr="0030155E" w:rsidRDefault="00981EB6" w:rsidP="00BB7857">
      <w:pPr>
        <w:spacing w:after="0"/>
        <w:jc w:val="both"/>
        <w:rPr>
          <w:sz w:val="26"/>
          <w:szCs w:val="26"/>
          <w:lang w:val="vi-VN"/>
        </w:rPr>
      </w:pPr>
      <w:r w:rsidRPr="0030155E">
        <w:rPr>
          <w:sz w:val="26"/>
          <w:szCs w:val="26"/>
          <w:lang w:val="vi-VN"/>
        </w:rPr>
        <w:t>Dự</w:t>
      </w:r>
      <w:r w:rsidR="00006089" w:rsidRPr="0030155E">
        <w:rPr>
          <w:sz w:val="26"/>
          <w:szCs w:val="26"/>
          <w:lang w:val="vi-VN"/>
        </w:rPr>
        <w:t xml:space="preserve"> án xây dựng hệ thống quản lý </w:t>
      </w:r>
      <w:r w:rsidR="00123F96" w:rsidRPr="0030155E">
        <w:rPr>
          <w:sz w:val="26"/>
          <w:szCs w:val="26"/>
          <w:lang w:val="vi-VN"/>
        </w:rPr>
        <w:t xml:space="preserve">quán bida được xây dựng trên hệ cơ sở dữ liệu thông qua công cụ </w:t>
      </w:r>
      <w:r w:rsidR="00E73332" w:rsidRPr="0030155E">
        <w:rPr>
          <w:b/>
          <w:bCs/>
          <w:sz w:val="26"/>
          <w:szCs w:val="26"/>
          <w:lang w:val="vi-VN"/>
        </w:rPr>
        <w:t xml:space="preserve">Microsoft SQL </w:t>
      </w:r>
      <w:r w:rsidR="00A6400D" w:rsidRPr="0030155E">
        <w:rPr>
          <w:b/>
          <w:bCs/>
          <w:sz w:val="26"/>
          <w:szCs w:val="26"/>
          <w:lang w:val="vi-VN"/>
        </w:rPr>
        <w:t>Server</w:t>
      </w:r>
      <w:r w:rsidR="00C62C70" w:rsidRPr="0030155E">
        <w:rPr>
          <w:b/>
          <w:bCs/>
          <w:sz w:val="26"/>
          <w:szCs w:val="26"/>
          <w:lang w:val="vi-VN"/>
        </w:rPr>
        <w:t xml:space="preserve"> 2023</w:t>
      </w:r>
      <w:r w:rsidR="00A6400D" w:rsidRPr="0030155E">
        <w:rPr>
          <w:b/>
          <w:bCs/>
          <w:sz w:val="26"/>
          <w:szCs w:val="26"/>
          <w:lang w:val="vi-VN"/>
        </w:rPr>
        <w:t>.</w:t>
      </w:r>
    </w:p>
    <w:p w14:paraId="3C202AB0" w14:textId="6C77A001" w:rsidR="00F5040E" w:rsidRPr="0030155E" w:rsidRDefault="00EF2F07" w:rsidP="00BB7857">
      <w:pPr>
        <w:pStyle w:val="Heading3"/>
        <w:jc w:val="both"/>
        <w:rPr>
          <w:rFonts w:ascii="Times New Roman" w:hAnsi="Times New Roman" w:cs="Times New Roman"/>
          <w:b/>
          <w:bCs/>
          <w:color w:val="000000" w:themeColor="text1"/>
          <w:sz w:val="26"/>
          <w:szCs w:val="26"/>
          <w:lang w:val="vi-VN"/>
        </w:rPr>
      </w:pPr>
      <w:bookmarkStart w:id="37" w:name="_Toc162342975"/>
      <w:bookmarkStart w:id="38" w:name="_Toc162347437"/>
      <w:r w:rsidRPr="0030155E">
        <w:rPr>
          <w:rFonts w:ascii="Times New Roman" w:hAnsi="Times New Roman" w:cs="Times New Roman"/>
          <w:b/>
          <w:bCs/>
          <w:color w:val="000000" w:themeColor="text1"/>
          <w:sz w:val="26"/>
          <w:szCs w:val="26"/>
          <w:lang w:val="vi-VN"/>
        </w:rPr>
        <w:t>2.</w:t>
      </w:r>
      <w:r w:rsidR="00037C9C" w:rsidRPr="0030155E">
        <w:rPr>
          <w:rFonts w:ascii="Times New Roman" w:hAnsi="Times New Roman" w:cs="Times New Roman"/>
          <w:b/>
          <w:bCs/>
          <w:color w:val="000000" w:themeColor="text1"/>
          <w:sz w:val="26"/>
          <w:szCs w:val="26"/>
          <w:lang w:val="vi-VN"/>
        </w:rPr>
        <w:t>1.</w:t>
      </w:r>
      <w:r w:rsidRPr="0030155E">
        <w:rPr>
          <w:rFonts w:ascii="Times New Roman" w:hAnsi="Times New Roman" w:cs="Times New Roman"/>
          <w:b/>
          <w:bCs/>
          <w:color w:val="000000" w:themeColor="text1"/>
          <w:sz w:val="26"/>
          <w:szCs w:val="26"/>
          <w:lang w:val="vi-VN"/>
        </w:rPr>
        <w:t>6.</w:t>
      </w:r>
      <w:r w:rsidR="00C1567A" w:rsidRPr="0030155E">
        <w:rPr>
          <w:rFonts w:ascii="Times New Roman" w:hAnsi="Times New Roman" w:cs="Times New Roman"/>
          <w:b/>
          <w:bCs/>
          <w:color w:val="000000" w:themeColor="text1"/>
          <w:sz w:val="26"/>
          <w:szCs w:val="26"/>
          <w:lang w:val="vi-VN"/>
        </w:rPr>
        <w:t xml:space="preserve"> Các tài liệu liên quan</w:t>
      </w:r>
      <w:bookmarkEnd w:id="37"/>
      <w:bookmarkEnd w:id="38"/>
    </w:p>
    <w:p w14:paraId="28084693" w14:textId="303EB1BE" w:rsidR="0070578A" w:rsidRPr="0030155E" w:rsidRDefault="00FB61C2" w:rsidP="00BB7857">
      <w:pPr>
        <w:spacing w:after="0"/>
        <w:jc w:val="both"/>
        <w:rPr>
          <w:sz w:val="26"/>
          <w:szCs w:val="26"/>
          <w:lang w:val="vi-VN"/>
        </w:rPr>
      </w:pPr>
      <w:r w:rsidRPr="0030155E">
        <w:rPr>
          <w:sz w:val="26"/>
          <w:szCs w:val="26"/>
          <w:lang w:val="vi-VN"/>
        </w:rPr>
        <w:t>Một số tài liệu liên quan đến dự án:</w:t>
      </w:r>
    </w:p>
    <w:p w14:paraId="7874839E" w14:textId="01AF2A59" w:rsidR="00EC77B3" w:rsidRPr="0030155E" w:rsidRDefault="00EC77B3" w:rsidP="00BB7857">
      <w:pPr>
        <w:pStyle w:val="ListParagraph"/>
        <w:numPr>
          <w:ilvl w:val="0"/>
          <w:numId w:val="12"/>
        </w:numPr>
        <w:spacing w:after="0"/>
        <w:jc w:val="both"/>
        <w:rPr>
          <w:sz w:val="26"/>
          <w:szCs w:val="26"/>
          <w:lang w:val="vi-VN"/>
        </w:rPr>
      </w:pPr>
      <w:r w:rsidRPr="0030155E">
        <w:rPr>
          <w:sz w:val="26"/>
          <w:szCs w:val="26"/>
          <w:lang w:val="vi-VN"/>
        </w:rPr>
        <w:t>Khảo sát thực tế</w:t>
      </w:r>
      <w:r w:rsidR="00C5387C" w:rsidRPr="0030155E">
        <w:rPr>
          <w:sz w:val="26"/>
          <w:szCs w:val="26"/>
          <w:lang w:val="vi-VN"/>
        </w:rPr>
        <w:t xml:space="preserve"> với khách hàng khi </w:t>
      </w:r>
      <w:r w:rsidR="00184929" w:rsidRPr="0030155E">
        <w:rPr>
          <w:sz w:val="26"/>
          <w:szCs w:val="26"/>
          <w:lang w:val="vi-VN"/>
        </w:rPr>
        <w:t>sử dụng dịch vụ</w:t>
      </w:r>
      <w:r w:rsidRPr="0030155E">
        <w:rPr>
          <w:sz w:val="26"/>
          <w:szCs w:val="26"/>
          <w:lang w:val="vi-VN"/>
        </w:rPr>
        <w:t xml:space="preserve"> tại các quán </w:t>
      </w:r>
      <w:r w:rsidR="00C5387C" w:rsidRPr="0030155E">
        <w:rPr>
          <w:sz w:val="26"/>
          <w:szCs w:val="26"/>
          <w:lang w:val="vi-VN"/>
        </w:rPr>
        <w:t xml:space="preserve">bi-a </w:t>
      </w:r>
    </w:p>
    <w:p w14:paraId="332F7DD8" w14:textId="4A7CEC79" w:rsidR="0070578A" w:rsidRPr="0030155E" w:rsidRDefault="004A3BD7" w:rsidP="00BB7857">
      <w:pPr>
        <w:pStyle w:val="ListParagraph"/>
        <w:numPr>
          <w:ilvl w:val="0"/>
          <w:numId w:val="12"/>
        </w:numPr>
        <w:spacing w:after="0"/>
        <w:jc w:val="both"/>
        <w:rPr>
          <w:sz w:val="26"/>
          <w:szCs w:val="26"/>
          <w:lang w:val="vi-VN"/>
        </w:rPr>
      </w:pPr>
      <w:r w:rsidRPr="0030155E">
        <w:rPr>
          <w:sz w:val="26"/>
          <w:szCs w:val="26"/>
          <w:lang w:val="vi-VN"/>
        </w:rPr>
        <w:lastRenderedPageBreak/>
        <w:t>Quy trình hoạt động của quán bida.</w:t>
      </w:r>
    </w:p>
    <w:p w14:paraId="1107C792" w14:textId="77777777" w:rsidR="00313E9E" w:rsidRPr="0030155E" w:rsidRDefault="00313E9E" w:rsidP="00BB7857">
      <w:pPr>
        <w:pStyle w:val="Heading2"/>
        <w:jc w:val="both"/>
        <w:rPr>
          <w:rFonts w:ascii="Times New Roman" w:eastAsia="Times New Roman" w:hAnsi="Times New Roman" w:cs="Times New Roman"/>
          <w:b/>
          <w:bCs/>
          <w:color w:val="000000"/>
          <w:lang w:val="vi-VN"/>
        </w:rPr>
      </w:pPr>
      <w:bookmarkStart w:id="39" w:name="_Toc162342976"/>
      <w:bookmarkStart w:id="40" w:name="_Toc162347438"/>
      <w:r w:rsidRPr="0030155E">
        <w:rPr>
          <w:rFonts w:ascii="Times New Roman" w:eastAsia="Times New Roman" w:hAnsi="Times New Roman" w:cs="Times New Roman"/>
          <w:b/>
          <w:bCs/>
          <w:color w:val="000000"/>
          <w:lang w:val="vi-VN"/>
        </w:rPr>
        <w:t>2.2.</w:t>
      </w:r>
      <w:r w:rsidRPr="0030155E">
        <w:rPr>
          <w:rFonts w:ascii="Times New Roman" w:eastAsia="Times New Roman" w:hAnsi="Times New Roman" w:cs="Times New Roman"/>
          <w:b/>
          <w:bCs/>
          <w:color w:val="000000"/>
          <w:lang w:val="vi-VN"/>
        </w:rPr>
        <w:tab/>
        <w:t>Các công cụ được lựa chọn</w:t>
      </w:r>
      <w:bookmarkEnd w:id="39"/>
      <w:bookmarkEnd w:id="40"/>
      <w:r w:rsidRPr="0030155E">
        <w:rPr>
          <w:rFonts w:ascii="Times New Roman" w:eastAsia="Times New Roman" w:hAnsi="Times New Roman" w:cs="Times New Roman"/>
          <w:b/>
          <w:bCs/>
          <w:color w:val="000000"/>
          <w:lang w:val="vi-VN"/>
        </w:rPr>
        <w:tab/>
      </w:r>
    </w:p>
    <w:p w14:paraId="30268AE0" w14:textId="15BE6A67" w:rsidR="0070578A" w:rsidRPr="0030155E" w:rsidRDefault="00C9648D" w:rsidP="00BB7857">
      <w:pPr>
        <w:pStyle w:val="ListParagraph"/>
        <w:numPr>
          <w:ilvl w:val="0"/>
          <w:numId w:val="9"/>
        </w:numPr>
        <w:spacing w:after="0"/>
        <w:jc w:val="both"/>
        <w:rPr>
          <w:sz w:val="26"/>
          <w:szCs w:val="26"/>
          <w:lang w:val="vi-VN"/>
        </w:rPr>
      </w:pPr>
      <w:r w:rsidRPr="0030155E">
        <w:rPr>
          <w:sz w:val="26"/>
          <w:szCs w:val="26"/>
          <w:lang w:val="vi-VN"/>
        </w:rPr>
        <w:t xml:space="preserve">Ngôn ngữ lập trình:  </w:t>
      </w:r>
      <w:r w:rsidR="3EF04B76" w:rsidRPr="0030155E">
        <w:rPr>
          <w:sz w:val="26"/>
          <w:szCs w:val="26"/>
          <w:lang w:val="vi-VN"/>
        </w:rPr>
        <w:t>Visual studio (winform c#).</w:t>
      </w:r>
    </w:p>
    <w:p w14:paraId="62074CE1" w14:textId="679BEEC4" w:rsidR="0070578A" w:rsidRPr="0030155E" w:rsidRDefault="00005128" w:rsidP="00BB7857">
      <w:pPr>
        <w:pStyle w:val="ListParagraph"/>
        <w:numPr>
          <w:ilvl w:val="0"/>
          <w:numId w:val="9"/>
        </w:numPr>
        <w:spacing w:after="0"/>
        <w:jc w:val="both"/>
        <w:rPr>
          <w:sz w:val="26"/>
          <w:szCs w:val="26"/>
          <w:lang w:val="vi-VN"/>
        </w:rPr>
      </w:pPr>
      <w:r w:rsidRPr="0030155E">
        <w:rPr>
          <w:sz w:val="26"/>
          <w:szCs w:val="26"/>
          <w:lang w:val="vi-VN"/>
        </w:rPr>
        <w:t xml:space="preserve">Hệ quản trị cơ sở dữ liệu: </w:t>
      </w:r>
      <w:r w:rsidR="3EF04B76" w:rsidRPr="0030155E">
        <w:rPr>
          <w:sz w:val="26"/>
          <w:szCs w:val="26"/>
          <w:lang w:val="vi-VN"/>
        </w:rPr>
        <w:t>SQL server.</w:t>
      </w:r>
    </w:p>
    <w:p w14:paraId="1C3BC1D1" w14:textId="77777777" w:rsidR="00917646" w:rsidRPr="0030155E" w:rsidRDefault="00005128" w:rsidP="00BB7857">
      <w:pPr>
        <w:pStyle w:val="ListParagraph"/>
        <w:numPr>
          <w:ilvl w:val="0"/>
          <w:numId w:val="9"/>
        </w:numPr>
        <w:spacing w:after="0"/>
        <w:jc w:val="both"/>
        <w:rPr>
          <w:sz w:val="26"/>
          <w:szCs w:val="26"/>
          <w:lang w:val="vi-VN"/>
        </w:rPr>
      </w:pPr>
      <w:r w:rsidRPr="0030155E">
        <w:rPr>
          <w:sz w:val="26"/>
          <w:szCs w:val="26"/>
          <w:lang w:val="vi-VN"/>
        </w:rPr>
        <w:t xml:space="preserve">Phân tích thiết kế: </w:t>
      </w:r>
      <w:r w:rsidR="3EF04B76" w:rsidRPr="0030155E">
        <w:rPr>
          <w:sz w:val="26"/>
          <w:szCs w:val="26"/>
          <w:lang w:val="vi-VN"/>
        </w:rPr>
        <w:t>StarUML.</w:t>
      </w:r>
    </w:p>
    <w:p w14:paraId="1F91A9BC" w14:textId="08902082" w:rsidR="00313E9E" w:rsidRPr="0030155E" w:rsidRDefault="00313E9E" w:rsidP="005A2D0D">
      <w:pPr>
        <w:pStyle w:val="Heading2"/>
        <w:rPr>
          <w:lang w:val="vi-VN"/>
        </w:rPr>
      </w:pPr>
      <w:bookmarkStart w:id="41" w:name="_Toc162347439"/>
      <w:r w:rsidRPr="005A2D0D">
        <w:rPr>
          <w:rFonts w:ascii="Times New Roman" w:eastAsia="Times New Roman" w:hAnsi="Times New Roman" w:cs="Times New Roman"/>
          <w:b/>
          <w:color w:val="000000"/>
          <w:lang w:val="vi-VN"/>
        </w:rPr>
        <w:t>2.3.</w:t>
      </w:r>
      <w:r w:rsidRPr="005A2D0D">
        <w:rPr>
          <w:rFonts w:ascii="Times New Roman" w:eastAsia="Times New Roman" w:hAnsi="Times New Roman" w:cs="Times New Roman"/>
          <w:b/>
          <w:color w:val="000000"/>
          <w:lang w:val="vi-VN"/>
        </w:rPr>
        <w:tab/>
        <w:t>Bảng phân rã công việc</w:t>
      </w:r>
      <w:bookmarkEnd w:id="41"/>
      <w:r w:rsidRPr="005A2D0D">
        <w:rPr>
          <w:rFonts w:ascii="Times New Roman" w:eastAsia="Times New Roman" w:hAnsi="Times New Roman" w:cs="Times New Roman"/>
          <w:b/>
          <w:color w:val="000000"/>
          <w:lang w:val="vi-VN"/>
        </w:rPr>
        <w:tab/>
      </w:r>
    </w:p>
    <w:p w14:paraId="06E47751" w14:textId="3D97ACA0" w:rsidR="00917646" w:rsidRPr="0030155E" w:rsidRDefault="00487137" w:rsidP="00A63A60">
      <w:pPr>
        <w:rPr>
          <w:noProof/>
          <w:sz w:val="26"/>
          <w:szCs w:val="26"/>
          <w:lang w:val="vi-VN"/>
        </w:rPr>
      </w:pPr>
      <w:r w:rsidRPr="0030155E">
        <w:rPr>
          <w:noProof/>
          <w:sz w:val="26"/>
          <w:szCs w:val="26"/>
          <w:lang w:val="vi-VN"/>
        </w:rPr>
        <w:t xml:space="preserve"> </w:t>
      </w:r>
      <w:r w:rsidR="0043027E" w:rsidRPr="0030155E">
        <w:rPr>
          <w:noProof/>
          <w:sz w:val="26"/>
          <w:szCs w:val="26"/>
          <w:lang w:val="vi-VN"/>
        </w:rPr>
        <w:t xml:space="preserve"> </w:t>
      </w:r>
      <w:r w:rsidR="004D2943" w:rsidRPr="00A23FCF">
        <w:rPr>
          <w:noProof/>
          <w:lang w:val="vi-VN"/>
        </w:rPr>
        <w:drawing>
          <wp:inline distT="0" distB="0" distL="0" distR="0" wp14:anchorId="7EC642C6" wp14:editId="25DBFFC3">
            <wp:extent cx="5943600" cy="2952750"/>
            <wp:effectExtent l="0" t="0" r="0" b="0"/>
            <wp:docPr id="73201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14155" name=""/>
                    <pic:cNvPicPr/>
                  </pic:nvPicPr>
                  <pic:blipFill>
                    <a:blip r:embed="rId10"/>
                    <a:stretch>
                      <a:fillRect/>
                    </a:stretch>
                  </pic:blipFill>
                  <pic:spPr>
                    <a:xfrm>
                      <a:off x="0" y="0"/>
                      <a:ext cx="5943600" cy="2952750"/>
                    </a:xfrm>
                    <a:prstGeom prst="rect">
                      <a:avLst/>
                    </a:prstGeom>
                  </pic:spPr>
                </pic:pic>
              </a:graphicData>
            </a:graphic>
          </wp:inline>
        </w:drawing>
      </w:r>
    </w:p>
    <w:p w14:paraId="65FBD36D" w14:textId="733714BF" w:rsidR="00A63A60" w:rsidRDefault="00822D97" w:rsidP="00A63A60">
      <w:pPr>
        <w:rPr>
          <w:sz w:val="26"/>
          <w:szCs w:val="26"/>
          <w:lang w:val="vi-VN"/>
        </w:rPr>
      </w:pPr>
      <w:r w:rsidRPr="00A23FCF">
        <w:rPr>
          <w:noProof/>
          <w:lang w:val="vi-VN"/>
        </w:rPr>
        <w:drawing>
          <wp:inline distT="0" distB="0" distL="0" distR="0" wp14:anchorId="2323D102" wp14:editId="4497785C">
            <wp:extent cx="5899785" cy="3305175"/>
            <wp:effectExtent l="0" t="0" r="5715" b="9525"/>
            <wp:docPr id="17250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4788" name=""/>
                    <pic:cNvPicPr/>
                  </pic:nvPicPr>
                  <pic:blipFill rotWithShape="1">
                    <a:blip r:embed="rId11"/>
                    <a:srcRect l="733"/>
                    <a:stretch/>
                  </pic:blipFill>
                  <pic:spPr bwMode="auto">
                    <a:xfrm>
                      <a:off x="0" y="0"/>
                      <a:ext cx="5900060" cy="3305329"/>
                    </a:xfrm>
                    <a:prstGeom prst="rect">
                      <a:avLst/>
                    </a:prstGeom>
                    <a:ln>
                      <a:noFill/>
                    </a:ln>
                    <a:extLst>
                      <a:ext uri="{53640926-AAD7-44D8-BBD7-CCE9431645EC}">
                        <a14:shadowObscured xmlns:a14="http://schemas.microsoft.com/office/drawing/2010/main"/>
                      </a:ext>
                    </a:extLst>
                  </pic:spPr>
                </pic:pic>
              </a:graphicData>
            </a:graphic>
          </wp:inline>
        </w:drawing>
      </w:r>
    </w:p>
    <w:p w14:paraId="747211E8" w14:textId="033031DC" w:rsidR="00A167AC" w:rsidRDefault="00024666" w:rsidP="00A63A60">
      <w:pPr>
        <w:rPr>
          <w:sz w:val="26"/>
          <w:szCs w:val="26"/>
          <w:lang w:val="vi-VN"/>
        </w:rPr>
      </w:pPr>
      <w:r w:rsidRPr="00A23FCF">
        <w:rPr>
          <w:noProof/>
          <w:lang w:val="vi-VN"/>
        </w:rPr>
        <w:lastRenderedPageBreak/>
        <w:drawing>
          <wp:inline distT="0" distB="0" distL="0" distR="0" wp14:anchorId="6AF5654A" wp14:editId="576B39F0">
            <wp:extent cx="5876925" cy="6829425"/>
            <wp:effectExtent l="0" t="0" r="9525" b="9525"/>
            <wp:docPr id="6884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0023" name=""/>
                    <pic:cNvPicPr/>
                  </pic:nvPicPr>
                  <pic:blipFill rotWithShape="1">
                    <a:blip r:embed="rId12"/>
                    <a:srcRect l="1122"/>
                    <a:stretch/>
                  </pic:blipFill>
                  <pic:spPr bwMode="auto">
                    <a:xfrm>
                      <a:off x="0" y="0"/>
                      <a:ext cx="5876925" cy="6829425"/>
                    </a:xfrm>
                    <a:prstGeom prst="rect">
                      <a:avLst/>
                    </a:prstGeom>
                    <a:ln>
                      <a:noFill/>
                    </a:ln>
                    <a:extLst>
                      <a:ext uri="{53640926-AAD7-44D8-BBD7-CCE9431645EC}">
                        <a14:shadowObscured xmlns:a14="http://schemas.microsoft.com/office/drawing/2010/main"/>
                      </a:ext>
                    </a:extLst>
                  </pic:spPr>
                </pic:pic>
              </a:graphicData>
            </a:graphic>
          </wp:inline>
        </w:drawing>
      </w:r>
    </w:p>
    <w:p w14:paraId="5BAB5F7B" w14:textId="23FE82A8" w:rsidR="001F33E5" w:rsidRPr="0030155E" w:rsidRDefault="00B3273C" w:rsidP="004707F5">
      <w:pPr>
        <w:jc w:val="center"/>
        <w:rPr>
          <w:rFonts w:cs="Times New Roman"/>
          <w:i/>
          <w:iCs/>
          <w:color w:val="000000" w:themeColor="text1"/>
          <w:sz w:val="26"/>
          <w:szCs w:val="26"/>
          <w:lang w:val="vi-VN"/>
        </w:rPr>
      </w:pPr>
      <w:r w:rsidRPr="00A23FCF">
        <w:rPr>
          <w:noProof/>
          <w:lang w:val="vi-VN"/>
        </w:rPr>
        <w:drawing>
          <wp:inline distT="0" distB="0" distL="0" distR="0" wp14:anchorId="1EF340F1" wp14:editId="715D3549">
            <wp:extent cx="5943600" cy="457200"/>
            <wp:effectExtent l="0" t="0" r="0" b="0"/>
            <wp:docPr id="24281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6129" name=""/>
                    <pic:cNvPicPr/>
                  </pic:nvPicPr>
                  <pic:blipFill>
                    <a:blip r:embed="rId13"/>
                    <a:stretch>
                      <a:fillRect/>
                    </a:stretch>
                  </pic:blipFill>
                  <pic:spPr>
                    <a:xfrm>
                      <a:off x="0" y="0"/>
                      <a:ext cx="5943600" cy="457200"/>
                    </a:xfrm>
                    <a:prstGeom prst="rect">
                      <a:avLst/>
                    </a:prstGeom>
                  </pic:spPr>
                </pic:pic>
              </a:graphicData>
            </a:graphic>
          </wp:inline>
        </w:drawing>
      </w:r>
      <w:bookmarkStart w:id="42" w:name="_Toc162342977"/>
      <w:r w:rsidR="00B6375F" w:rsidRPr="00A23FCF">
        <w:rPr>
          <w:rFonts w:cs="Times New Roman"/>
          <w:i/>
          <w:iCs/>
          <w:color w:val="000000" w:themeColor="text1"/>
          <w:sz w:val="26"/>
          <w:szCs w:val="26"/>
          <w:lang w:val="vi-VN"/>
        </w:rPr>
        <w:t>Bảng</w:t>
      </w:r>
      <w:r w:rsidR="00D04741" w:rsidRPr="00A23FCF">
        <w:rPr>
          <w:rFonts w:cs="Times New Roman"/>
          <w:i/>
          <w:iCs/>
          <w:color w:val="000000" w:themeColor="text1"/>
          <w:sz w:val="26"/>
          <w:szCs w:val="26"/>
          <w:lang w:val="vi-VN"/>
        </w:rPr>
        <w:t xml:space="preserve"> </w:t>
      </w:r>
      <w:r w:rsidR="00D04741" w:rsidRPr="00A23FCF">
        <w:rPr>
          <w:rFonts w:cs="Times New Roman"/>
          <w:i/>
          <w:color w:val="000000" w:themeColor="text1"/>
          <w:sz w:val="26"/>
          <w:szCs w:val="26"/>
          <w:lang w:val="vi-VN"/>
        </w:rPr>
        <w:t>2.1: Bảng phân rã công việc</w:t>
      </w:r>
      <w:bookmarkEnd w:id="42"/>
    </w:p>
    <w:p w14:paraId="2819F989" w14:textId="77777777" w:rsidR="00A63CA4" w:rsidRPr="0030155E" w:rsidRDefault="00A63CA4" w:rsidP="00A63CA4">
      <w:pPr>
        <w:pStyle w:val="Heading2"/>
        <w:jc w:val="both"/>
        <w:rPr>
          <w:rFonts w:ascii="Times New Roman" w:eastAsia="Times New Roman" w:hAnsi="Times New Roman" w:cs="Times New Roman"/>
          <w:b/>
          <w:bCs/>
          <w:lang w:val="vi-VN"/>
        </w:rPr>
      </w:pPr>
      <w:bookmarkStart w:id="43" w:name="_Toc162342978"/>
      <w:bookmarkStart w:id="44" w:name="_Toc162347440"/>
      <w:r w:rsidRPr="0030155E">
        <w:rPr>
          <w:rFonts w:ascii="Times New Roman" w:eastAsia="Times New Roman" w:hAnsi="Times New Roman" w:cs="Times New Roman"/>
          <w:b/>
          <w:bCs/>
          <w:color w:val="000000"/>
          <w:lang w:val="vi-VN"/>
        </w:rPr>
        <w:lastRenderedPageBreak/>
        <w:t>2.4.</w:t>
      </w:r>
      <w:r w:rsidRPr="0030155E">
        <w:rPr>
          <w:rFonts w:ascii="Times New Roman" w:eastAsia="Times New Roman" w:hAnsi="Times New Roman" w:cs="Times New Roman"/>
          <w:b/>
          <w:bCs/>
          <w:color w:val="000000"/>
          <w:lang w:val="vi-VN"/>
        </w:rPr>
        <w:tab/>
        <w:t>Quản lý tài nguyên con người</w:t>
      </w:r>
      <w:bookmarkEnd w:id="43"/>
      <w:bookmarkEnd w:id="44"/>
      <w:r w:rsidRPr="0030155E">
        <w:rPr>
          <w:rFonts w:ascii="Times New Roman" w:eastAsia="Times New Roman" w:hAnsi="Times New Roman" w:cs="Times New Roman"/>
          <w:b/>
          <w:bCs/>
          <w:color w:val="000000"/>
          <w:lang w:val="vi-VN"/>
        </w:rPr>
        <w:t xml:space="preserve"> </w:t>
      </w:r>
    </w:p>
    <w:p w14:paraId="6ED6C675" w14:textId="77777777" w:rsidR="00BD7CE0" w:rsidRPr="0030155E" w:rsidRDefault="00816F86" w:rsidP="00A63CA4">
      <w:pPr>
        <w:pStyle w:val="Heading3"/>
        <w:rPr>
          <w:rFonts w:ascii="Times New Roman" w:hAnsi="Times New Roman" w:cs="Times New Roman"/>
          <w:b/>
          <w:bCs/>
          <w:color w:val="auto"/>
          <w:sz w:val="26"/>
          <w:szCs w:val="26"/>
          <w:lang w:val="vi-VN"/>
        </w:rPr>
      </w:pPr>
      <w:bookmarkStart w:id="45" w:name="_Toc162342979"/>
      <w:bookmarkStart w:id="46" w:name="_Toc162347441"/>
      <w:r w:rsidRPr="0030155E">
        <w:rPr>
          <w:rFonts w:ascii="Times New Roman" w:hAnsi="Times New Roman" w:cs="Times New Roman"/>
          <w:b/>
          <w:bCs/>
          <w:color w:val="auto"/>
          <w:sz w:val="26"/>
          <w:szCs w:val="26"/>
          <w:lang w:val="vi-VN"/>
        </w:rPr>
        <w:t xml:space="preserve">2.4.1. </w:t>
      </w:r>
      <w:r w:rsidR="00BD7CE0" w:rsidRPr="0030155E">
        <w:rPr>
          <w:rFonts w:ascii="Times New Roman" w:hAnsi="Times New Roman" w:cs="Times New Roman"/>
          <w:b/>
          <w:bCs/>
          <w:color w:val="auto"/>
          <w:sz w:val="26"/>
          <w:szCs w:val="26"/>
          <w:lang w:val="vi-VN"/>
        </w:rPr>
        <w:t>Danh sách các vị trí dành cho dự án</w:t>
      </w:r>
      <w:bookmarkEnd w:id="45"/>
      <w:bookmarkEnd w:id="46"/>
    </w:p>
    <w:p w14:paraId="5034BAFD" w14:textId="4421A8C0" w:rsidR="000218BF" w:rsidRPr="0030155E" w:rsidRDefault="00FD73BF" w:rsidP="00360548">
      <w:pPr>
        <w:spacing w:after="120"/>
        <w:rPr>
          <w:sz w:val="26"/>
          <w:szCs w:val="26"/>
          <w:lang w:val="vi-VN"/>
        </w:rPr>
      </w:pPr>
      <w:r w:rsidRPr="0030155E">
        <w:rPr>
          <w:sz w:val="26"/>
          <w:szCs w:val="26"/>
          <w:lang w:val="vi-VN"/>
        </w:rPr>
        <w:t>Các vị trí thực hiện trong dự án:</w:t>
      </w:r>
    </w:p>
    <w:p w14:paraId="17B6911C" w14:textId="7B665E68" w:rsidR="00FD73BF" w:rsidRPr="0030155E" w:rsidRDefault="00FD73BF" w:rsidP="00360548">
      <w:pPr>
        <w:pStyle w:val="ListParagraph"/>
        <w:numPr>
          <w:ilvl w:val="0"/>
          <w:numId w:val="13"/>
        </w:numPr>
        <w:spacing w:after="120"/>
        <w:rPr>
          <w:sz w:val="26"/>
          <w:szCs w:val="26"/>
          <w:lang w:val="vi-VN"/>
        </w:rPr>
      </w:pPr>
      <w:r w:rsidRPr="0030155E">
        <w:rPr>
          <w:sz w:val="26"/>
          <w:szCs w:val="26"/>
          <w:lang w:val="vi-VN"/>
        </w:rPr>
        <w:t>Lập trình viên C#</w:t>
      </w:r>
    </w:p>
    <w:p w14:paraId="5832992B" w14:textId="4157FCEC" w:rsidR="00FD73BF" w:rsidRPr="0030155E" w:rsidRDefault="00FD73BF" w:rsidP="00360548">
      <w:pPr>
        <w:pStyle w:val="ListParagraph"/>
        <w:numPr>
          <w:ilvl w:val="0"/>
          <w:numId w:val="13"/>
        </w:numPr>
        <w:spacing w:after="120"/>
        <w:rPr>
          <w:sz w:val="26"/>
          <w:szCs w:val="26"/>
          <w:lang w:val="vi-VN"/>
        </w:rPr>
      </w:pPr>
      <w:r w:rsidRPr="0030155E">
        <w:rPr>
          <w:sz w:val="26"/>
          <w:szCs w:val="26"/>
          <w:lang w:val="vi-VN"/>
        </w:rPr>
        <w:t xml:space="preserve">Lập trình viên </w:t>
      </w:r>
      <w:r w:rsidR="000B6E51" w:rsidRPr="0030155E">
        <w:rPr>
          <w:sz w:val="26"/>
          <w:szCs w:val="26"/>
          <w:lang w:val="vi-VN"/>
        </w:rPr>
        <w:t>BackEnd(SQL)</w:t>
      </w:r>
    </w:p>
    <w:p w14:paraId="6C619F85" w14:textId="05A61A2E" w:rsidR="000B6E51" w:rsidRPr="0030155E" w:rsidRDefault="000B6E51" w:rsidP="00360548">
      <w:pPr>
        <w:pStyle w:val="ListParagraph"/>
        <w:numPr>
          <w:ilvl w:val="0"/>
          <w:numId w:val="13"/>
        </w:numPr>
        <w:spacing w:after="120"/>
        <w:rPr>
          <w:sz w:val="26"/>
          <w:szCs w:val="26"/>
          <w:lang w:val="vi-VN"/>
        </w:rPr>
      </w:pPr>
      <w:r w:rsidRPr="0030155E">
        <w:rPr>
          <w:sz w:val="26"/>
          <w:szCs w:val="26"/>
          <w:lang w:val="vi-VN"/>
        </w:rPr>
        <w:t>Quản lý dự án</w:t>
      </w:r>
    </w:p>
    <w:p w14:paraId="51671936" w14:textId="3E8D02F3" w:rsidR="000B6E51" w:rsidRPr="0030155E" w:rsidRDefault="000B6E51" w:rsidP="00360548">
      <w:pPr>
        <w:pStyle w:val="ListParagraph"/>
        <w:numPr>
          <w:ilvl w:val="0"/>
          <w:numId w:val="13"/>
        </w:numPr>
        <w:spacing w:after="120"/>
        <w:rPr>
          <w:sz w:val="26"/>
          <w:szCs w:val="26"/>
          <w:lang w:val="vi-VN"/>
        </w:rPr>
      </w:pPr>
      <w:r w:rsidRPr="0030155E">
        <w:rPr>
          <w:sz w:val="26"/>
          <w:szCs w:val="26"/>
          <w:lang w:val="vi-VN"/>
        </w:rPr>
        <w:t>Phân tích thiết kế</w:t>
      </w:r>
      <w:r w:rsidR="00C4011F" w:rsidRPr="0030155E">
        <w:rPr>
          <w:sz w:val="26"/>
          <w:szCs w:val="26"/>
          <w:lang w:val="vi-VN"/>
        </w:rPr>
        <w:t xml:space="preserve"> </w:t>
      </w:r>
    </w:p>
    <w:p w14:paraId="0087AA51" w14:textId="5896469E" w:rsidR="00C4011F" w:rsidRPr="0030155E" w:rsidRDefault="00C4011F" w:rsidP="00360548">
      <w:pPr>
        <w:pStyle w:val="ListParagraph"/>
        <w:numPr>
          <w:ilvl w:val="0"/>
          <w:numId w:val="13"/>
        </w:numPr>
        <w:spacing w:after="120"/>
        <w:rPr>
          <w:sz w:val="26"/>
          <w:szCs w:val="26"/>
          <w:lang w:val="vi-VN"/>
        </w:rPr>
      </w:pPr>
      <w:r w:rsidRPr="0030155E">
        <w:rPr>
          <w:sz w:val="26"/>
          <w:szCs w:val="26"/>
          <w:lang w:val="vi-VN"/>
        </w:rPr>
        <w:t>Kiểm thử phần mềm</w:t>
      </w:r>
    </w:p>
    <w:p w14:paraId="617221D0" w14:textId="77777777" w:rsidR="000F389D" w:rsidRPr="0030155E" w:rsidRDefault="00BD7CE0" w:rsidP="00A63CA4">
      <w:pPr>
        <w:pStyle w:val="Heading3"/>
        <w:rPr>
          <w:rFonts w:ascii="Times New Roman" w:hAnsi="Times New Roman" w:cs="Times New Roman"/>
          <w:b/>
          <w:bCs/>
          <w:color w:val="auto"/>
          <w:sz w:val="26"/>
          <w:szCs w:val="26"/>
          <w:lang w:val="vi-VN"/>
        </w:rPr>
      </w:pPr>
      <w:bookmarkStart w:id="47" w:name="_Toc162342980"/>
      <w:bookmarkStart w:id="48" w:name="_Toc162347442"/>
      <w:r w:rsidRPr="0030155E">
        <w:rPr>
          <w:rFonts w:ascii="Times New Roman" w:hAnsi="Times New Roman" w:cs="Times New Roman"/>
          <w:b/>
          <w:bCs/>
          <w:color w:val="auto"/>
          <w:sz w:val="26"/>
          <w:szCs w:val="26"/>
          <w:lang w:val="vi-VN"/>
        </w:rPr>
        <w:t>2.4.2. Vị trí các thành viên trong dự án</w:t>
      </w:r>
      <w:bookmarkEnd w:id="47"/>
      <w:bookmarkEnd w:id="48"/>
    </w:p>
    <w:tbl>
      <w:tblPr>
        <w:tblStyle w:val="TableGrid"/>
        <w:tblW w:w="0" w:type="auto"/>
        <w:jc w:val="center"/>
        <w:tblLook w:val="04A0" w:firstRow="1" w:lastRow="0" w:firstColumn="1" w:lastColumn="0" w:noHBand="0" w:noVBand="1"/>
      </w:tblPr>
      <w:tblGrid>
        <w:gridCol w:w="846"/>
        <w:gridCol w:w="2835"/>
        <w:gridCol w:w="5669"/>
      </w:tblGrid>
      <w:tr w:rsidR="000F389D" w:rsidRPr="0030155E" w14:paraId="7BDBC483" w14:textId="77777777" w:rsidTr="00866AD3">
        <w:trPr>
          <w:jc w:val="center"/>
        </w:trPr>
        <w:tc>
          <w:tcPr>
            <w:tcW w:w="846" w:type="dxa"/>
            <w:vAlign w:val="center"/>
          </w:tcPr>
          <w:p w14:paraId="72881009" w14:textId="2D746950" w:rsidR="000F389D" w:rsidRPr="0030155E" w:rsidRDefault="41039259" w:rsidP="00866AD3">
            <w:pPr>
              <w:jc w:val="center"/>
              <w:rPr>
                <w:sz w:val="26"/>
                <w:szCs w:val="26"/>
                <w:lang w:val="vi-VN"/>
              </w:rPr>
            </w:pPr>
            <w:r w:rsidRPr="0030155E">
              <w:rPr>
                <w:sz w:val="26"/>
                <w:szCs w:val="26"/>
                <w:lang w:val="vi-VN"/>
              </w:rPr>
              <w:t>STT</w:t>
            </w:r>
          </w:p>
        </w:tc>
        <w:tc>
          <w:tcPr>
            <w:tcW w:w="2835" w:type="dxa"/>
            <w:vAlign w:val="center"/>
          </w:tcPr>
          <w:p w14:paraId="68DC238D" w14:textId="77777777" w:rsidR="000F389D" w:rsidRPr="0030155E" w:rsidRDefault="000F389D" w:rsidP="00866AD3">
            <w:pPr>
              <w:jc w:val="center"/>
              <w:rPr>
                <w:sz w:val="26"/>
                <w:szCs w:val="26"/>
                <w:lang w:val="vi-VN"/>
              </w:rPr>
            </w:pPr>
            <w:r w:rsidRPr="0030155E">
              <w:rPr>
                <w:sz w:val="26"/>
                <w:szCs w:val="26"/>
                <w:lang w:val="vi-VN"/>
              </w:rPr>
              <w:t>Họ và tên</w:t>
            </w:r>
          </w:p>
        </w:tc>
        <w:tc>
          <w:tcPr>
            <w:tcW w:w="5669" w:type="dxa"/>
            <w:vAlign w:val="center"/>
          </w:tcPr>
          <w:p w14:paraId="604CC2D8" w14:textId="77777777" w:rsidR="000F389D" w:rsidRPr="0030155E" w:rsidRDefault="000F389D" w:rsidP="00866AD3">
            <w:pPr>
              <w:jc w:val="center"/>
              <w:rPr>
                <w:sz w:val="26"/>
                <w:szCs w:val="26"/>
                <w:lang w:val="vi-VN"/>
              </w:rPr>
            </w:pPr>
            <w:r w:rsidRPr="0030155E">
              <w:rPr>
                <w:sz w:val="26"/>
                <w:szCs w:val="26"/>
                <w:lang w:val="vi-VN"/>
              </w:rPr>
              <w:t>Vị trí tham gia</w:t>
            </w:r>
          </w:p>
        </w:tc>
      </w:tr>
      <w:tr w:rsidR="000F389D" w:rsidRPr="0030155E" w14:paraId="35C182C0" w14:textId="77777777" w:rsidTr="00856287">
        <w:trPr>
          <w:trHeight w:val="1169"/>
          <w:jc w:val="center"/>
        </w:trPr>
        <w:tc>
          <w:tcPr>
            <w:tcW w:w="846" w:type="dxa"/>
            <w:vAlign w:val="center"/>
          </w:tcPr>
          <w:p w14:paraId="390ED2F2" w14:textId="754E8AA1" w:rsidR="000F389D" w:rsidRPr="0030155E" w:rsidRDefault="000F389D" w:rsidP="00866AD3">
            <w:pPr>
              <w:jc w:val="center"/>
              <w:rPr>
                <w:sz w:val="26"/>
                <w:szCs w:val="26"/>
                <w:lang w:val="vi-VN"/>
              </w:rPr>
            </w:pPr>
            <w:r w:rsidRPr="0030155E">
              <w:rPr>
                <w:sz w:val="26"/>
                <w:szCs w:val="26"/>
                <w:lang w:val="vi-VN"/>
              </w:rPr>
              <w:t>1</w:t>
            </w:r>
          </w:p>
        </w:tc>
        <w:tc>
          <w:tcPr>
            <w:tcW w:w="2835" w:type="dxa"/>
            <w:vAlign w:val="center"/>
          </w:tcPr>
          <w:p w14:paraId="08BF6369" w14:textId="1170DAE8" w:rsidR="000F389D" w:rsidRPr="0030155E" w:rsidRDefault="00C4011F" w:rsidP="00866AD3">
            <w:pPr>
              <w:jc w:val="center"/>
              <w:rPr>
                <w:sz w:val="26"/>
                <w:szCs w:val="26"/>
                <w:lang w:val="vi-VN"/>
              </w:rPr>
            </w:pPr>
            <w:r w:rsidRPr="0030155E">
              <w:rPr>
                <w:sz w:val="26"/>
                <w:szCs w:val="26"/>
                <w:lang w:val="vi-VN"/>
              </w:rPr>
              <w:t>Nguyễn Ngọc Đức</w:t>
            </w:r>
          </w:p>
        </w:tc>
        <w:tc>
          <w:tcPr>
            <w:tcW w:w="5669" w:type="dxa"/>
            <w:vAlign w:val="center"/>
          </w:tcPr>
          <w:p w14:paraId="585CF4DE" w14:textId="77777777" w:rsidR="00C4011F" w:rsidRPr="0030155E" w:rsidRDefault="00C4011F" w:rsidP="00856287">
            <w:pPr>
              <w:jc w:val="center"/>
              <w:rPr>
                <w:sz w:val="26"/>
                <w:szCs w:val="26"/>
                <w:lang w:val="vi-VN"/>
              </w:rPr>
            </w:pPr>
            <w:r w:rsidRPr="0030155E">
              <w:rPr>
                <w:sz w:val="26"/>
                <w:szCs w:val="26"/>
                <w:lang w:val="vi-VN"/>
              </w:rPr>
              <w:t>Lập trình viên C#</w:t>
            </w:r>
          </w:p>
          <w:p w14:paraId="3155704A" w14:textId="65798772" w:rsidR="000F389D" w:rsidRPr="0030155E" w:rsidRDefault="004B427A" w:rsidP="00856287">
            <w:pPr>
              <w:jc w:val="center"/>
              <w:rPr>
                <w:sz w:val="26"/>
                <w:szCs w:val="26"/>
                <w:lang w:val="vi-VN"/>
              </w:rPr>
            </w:pPr>
            <w:r w:rsidRPr="0030155E">
              <w:rPr>
                <w:sz w:val="26"/>
                <w:szCs w:val="26"/>
                <w:lang w:val="vi-VN"/>
              </w:rPr>
              <w:t>Quản lý dự án</w:t>
            </w:r>
          </w:p>
        </w:tc>
      </w:tr>
      <w:tr w:rsidR="000F389D" w:rsidRPr="0030155E" w14:paraId="5B627122" w14:textId="77777777" w:rsidTr="00856287">
        <w:trPr>
          <w:trHeight w:val="1129"/>
          <w:jc w:val="center"/>
        </w:trPr>
        <w:tc>
          <w:tcPr>
            <w:tcW w:w="846" w:type="dxa"/>
            <w:vAlign w:val="center"/>
          </w:tcPr>
          <w:p w14:paraId="5BC1DE9C" w14:textId="3B2C37EE" w:rsidR="000F389D" w:rsidRPr="0030155E" w:rsidRDefault="000F389D" w:rsidP="00866AD3">
            <w:pPr>
              <w:jc w:val="center"/>
              <w:rPr>
                <w:sz w:val="26"/>
                <w:szCs w:val="26"/>
                <w:lang w:val="vi-VN"/>
              </w:rPr>
            </w:pPr>
            <w:r w:rsidRPr="0030155E">
              <w:rPr>
                <w:sz w:val="26"/>
                <w:szCs w:val="26"/>
                <w:lang w:val="vi-VN"/>
              </w:rPr>
              <w:t>2</w:t>
            </w:r>
          </w:p>
        </w:tc>
        <w:tc>
          <w:tcPr>
            <w:tcW w:w="2835" w:type="dxa"/>
            <w:vAlign w:val="center"/>
          </w:tcPr>
          <w:p w14:paraId="3785DEDD" w14:textId="72C77904" w:rsidR="000F389D" w:rsidRPr="0030155E" w:rsidRDefault="00C4011F" w:rsidP="00866AD3">
            <w:pPr>
              <w:jc w:val="center"/>
              <w:rPr>
                <w:sz w:val="26"/>
                <w:szCs w:val="26"/>
                <w:lang w:val="vi-VN"/>
              </w:rPr>
            </w:pPr>
            <w:r w:rsidRPr="0030155E">
              <w:rPr>
                <w:sz w:val="26"/>
                <w:szCs w:val="26"/>
                <w:lang w:val="vi-VN"/>
              </w:rPr>
              <w:t>Nguyễn Tiến Đạt</w:t>
            </w:r>
          </w:p>
        </w:tc>
        <w:tc>
          <w:tcPr>
            <w:tcW w:w="5669" w:type="dxa"/>
            <w:vAlign w:val="center"/>
          </w:tcPr>
          <w:p w14:paraId="12194D7F" w14:textId="77777777" w:rsidR="00C4011F" w:rsidRPr="0030155E" w:rsidRDefault="00C4011F" w:rsidP="00866AD3">
            <w:pPr>
              <w:jc w:val="center"/>
              <w:rPr>
                <w:sz w:val="26"/>
                <w:szCs w:val="26"/>
                <w:lang w:val="vi-VN"/>
              </w:rPr>
            </w:pPr>
            <w:r w:rsidRPr="0030155E">
              <w:rPr>
                <w:sz w:val="26"/>
                <w:szCs w:val="26"/>
                <w:lang w:val="vi-VN"/>
              </w:rPr>
              <w:t>Lập trình viên C#</w:t>
            </w:r>
          </w:p>
          <w:p w14:paraId="25C3961C" w14:textId="120E114A" w:rsidR="000F389D" w:rsidRPr="0030155E" w:rsidRDefault="004B427A" w:rsidP="00856287">
            <w:pPr>
              <w:jc w:val="center"/>
              <w:rPr>
                <w:sz w:val="26"/>
                <w:szCs w:val="26"/>
                <w:lang w:val="vi-VN"/>
              </w:rPr>
            </w:pPr>
            <w:r w:rsidRPr="0030155E">
              <w:rPr>
                <w:sz w:val="26"/>
                <w:szCs w:val="26"/>
                <w:lang w:val="vi-VN"/>
              </w:rPr>
              <w:t>Lập trình viên BackEnd(SQL)</w:t>
            </w:r>
          </w:p>
        </w:tc>
      </w:tr>
      <w:tr w:rsidR="000F389D" w:rsidRPr="0030155E" w14:paraId="5296E1A4" w14:textId="77777777" w:rsidTr="00856287">
        <w:trPr>
          <w:trHeight w:val="1401"/>
          <w:jc w:val="center"/>
        </w:trPr>
        <w:tc>
          <w:tcPr>
            <w:tcW w:w="846" w:type="dxa"/>
            <w:vAlign w:val="center"/>
          </w:tcPr>
          <w:p w14:paraId="6A9B11B2" w14:textId="0BF8D264" w:rsidR="000F389D" w:rsidRPr="0030155E" w:rsidRDefault="000F389D" w:rsidP="00866AD3">
            <w:pPr>
              <w:jc w:val="center"/>
              <w:rPr>
                <w:sz w:val="26"/>
                <w:szCs w:val="26"/>
                <w:lang w:val="vi-VN"/>
              </w:rPr>
            </w:pPr>
            <w:r w:rsidRPr="0030155E">
              <w:rPr>
                <w:sz w:val="26"/>
                <w:szCs w:val="26"/>
                <w:lang w:val="vi-VN"/>
              </w:rPr>
              <w:t>3</w:t>
            </w:r>
          </w:p>
        </w:tc>
        <w:tc>
          <w:tcPr>
            <w:tcW w:w="2835" w:type="dxa"/>
            <w:vAlign w:val="center"/>
          </w:tcPr>
          <w:p w14:paraId="5A02CC87" w14:textId="5A768369" w:rsidR="000F389D" w:rsidRPr="0030155E" w:rsidRDefault="00C4011F" w:rsidP="00866AD3">
            <w:pPr>
              <w:jc w:val="center"/>
              <w:rPr>
                <w:sz w:val="26"/>
                <w:szCs w:val="26"/>
                <w:lang w:val="vi-VN"/>
              </w:rPr>
            </w:pPr>
            <w:r w:rsidRPr="0030155E">
              <w:rPr>
                <w:sz w:val="26"/>
                <w:szCs w:val="26"/>
                <w:lang w:val="vi-VN"/>
              </w:rPr>
              <w:t>Bùi Huyền Trang</w:t>
            </w:r>
          </w:p>
        </w:tc>
        <w:tc>
          <w:tcPr>
            <w:tcW w:w="5669" w:type="dxa"/>
            <w:vAlign w:val="center"/>
          </w:tcPr>
          <w:p w14:paraId="7F469657" w14:textId="2369C8DB" w:rsidR="004B427A" w:rsidRPr="0030155E" w:rsidRDefault="004B427A" w:rsidP="00866AD3">
            <w:pPr>
              <w:jc w:val="center"/>
              <w:rPr>
                <w:sz w:val="26"/>
                <w:szCs w:val="26"/>
                <w:lang w:val="vi-VN"/>
              </w:rPr>
            </w:pPr>
            <w:r w:rsidRPr="0030155E">
              <w:rPr>
                <w:sz w:val="26"/>
                <w:szCs w:val="26"/>
                <w:lang w:val="vi-VN"/>
              </w:rPr>
              <w:t>Phân tích thiết kế</w:t>
            </w:r>
          </w:p>
          <w:p w14:paraId="386D4257" w14:textId="648D31FE" w:rsidR="000F389D" w:rsidRPr="0030155E" w:rsidRDefault="004B427A" w:rsidP="00856287">
            <w:pPr>
              <w:jc w:val="center"/>
              <w:rPr>
                <w:sz w:val="26"/>
                <w:szCs w:val="26"/>
                <w:lang w:val="vi-VN"/>
              </w:rPr>
            </w:pPr>
            <w:r w:rsidRPr="0030155E">
              <w:rPr>
                <w:sz w:val="26"/>
                <w:szCs w:val="26"/>
                <w:lang w:val="vi-VN"/>
              </w:rPr>
              <w:t>Kiểm thử phần mềm</w:t>
            </w:r>
          </w:p>
        </w:tc>
      </w:tr>
    </w:tbl>
    <w:p w14:paraId="015B28D9" w14:textId="7E1B4F02" w:rsidR="000F389D" w:rsidRPr="0030155E" w:rsidRDefault="00360548" w:rsidP="000F389D">
      <w:pPr>
        <w:pStyle w:val="Heading1"/>
        <w:jc w:val="center"/>
        <w:rPr>
          <w:rFonts w:ascii="Times New Roman" w:hAnsi="Times New Roman" w:cs="Times New Roman"/>
          <w:i/>
          <w:iCs/>
          <w:color w:val="000000" w:themeColor="text1"/>
          <w:sz w:val="26"/>
          <w:szCs w:val="26"/>
          <w:lang w:val="vi-VN"/>
        </w:rPr>
      </w:pPr>
      <w:bookmarkStart w:id="49" w:name="_Toc162342981"/>
      <w:bookmarkStart w:id="50" w:name="_Toc162347443"/>
      <w:r w:rsidRPr="00A23FCF">
        <w:rPr>
          <w:rFonts w:ascii="Times New Roman" w:hAnsi="Times New Roman" w:cs="Times New Roman"/>
          <w:i/>
          <w:iCs/>
          <w:color w:val="000000" w:themeColor="text1"/>
          <w:sz w:val="26"/>
          <w:szCs w:val="26"/>
          <w:lang w:val="vi-VN"/>
        </w:rPr>
        <w:t xml:space="preserve">Bảng </w:t>
      </w:r>
      <w:r w:rsidR="000F389D" w:rsidRPr="0030155E">
        <w:rPr>
          <w:rFonts w:ascii="Times New Roman" w:hAnsi="Times New Roman" w:cs="Times New Roman"/>
          <w:i/>
          <w:iCs/>
          <w:color w:val="000000" w:themeColor="text1"/>
          <w:sz w:val="26"/>
          <w:szCs w:val="26"/>
          <w:lang w:val="vi-VN"/>
        </w:rPr>
        <w:t>2.2: Bảng vị trí thành viên tham gia</w:t>
      </w:r>
      <w:bookmarkEnd w:id="49"/>
      <w:bookmarkEnd w:id="50"/>
    </w:p>
    <w:p w14:paraId="7E132575" w14:textId="77777777" w:rsidR="003F1E63" w:rsidRPr="0030155E" w:rsidRDefault="003F1E63">
      <w:pPr>
        <w:rPr>
          <w:sz w:val="26"/>
          <w:szCs w:val="26"/>
          <w:lang w:val="vi-VN"/>
        </w:rPr>
      </w:pPr>
      <w:r w:rsidRPr="0030155E">
        <w:rPr>
          <w:sz w:val="26"/>
          <w:szCs w:val="26"/>
          <w:lang w:val="vi-VN"/>
        </w:rPr>
        <w:br w:type="page"/>
      </w:r>
    </w:p>
    <w:p w14:paraId="143E1D43" w14:textId="588193E2" w:rsidR="007246F9" w:rsidRPr="0030155E" w:rsidRDefault="007246F9" w:rsidP="000B42B2">
      <w:pPr>
        <w:pStyle w:val="Heading1"/>
        <w:jc w:val="center"/>
        <w:rPr>
          <w:rFonts w:ascii="Times New Roman" w:hAnsi="Times New Roman" w:cs="Times New Roman"/>
          <w:sz w:val="26"/>
          <w:szCs w:val="26"/>
          <w:lang w:val="vi-VN"/>
        </w:rPr>
      </w:pPr>
      <w:bookmarkStart w:id="51" w:name="_Toc162342982"/>
      <w:bookmarkStart w:id="52" w:name="_Toc162347444"/>
      <w:r w:rsidRPr="0030155E">
        <w:rPr>
          <w:rFonts w:ascii="Times New Roman" w:hAnsi="Times New Roman" w:cs="Times New Roman"/>
          <w:b/>
          <w:bCs/>
          <w:color w:val="000000" w:themeColor="text1"/>
          <w:sz w:val="26"/>
          <w:szCs w:val="26"/>
          <w:lang w:val="vi-VN"/>
        </w:rPr>
        <w:lastRenderedPageBreak/>
        <w:t>CHƯƠNG 3: QUẢN LÝ THỜI GIAN</w:t>
      </w:r>
      <w:bookmarkEnd w:id="51"/>
      <w:bookmarkEnd w:id="52"/>
    </w:p>
    <w:p w14:paraId="2DF5604B" w14:textId="77777777" w:rsidR="007246F9" w:rsidRPr="0030155E" w:rsidRDefault="007246F9" w:rsidP="007246F9">
      <w:pPr>
        <w:pStyle w:val="Heading2"/>
        <w:rPr>
          <w:rFonts w:ascii="Times New Roman" w:hAnsi="Times New Roman" w:cs="Times New Roman"/>
          <w:b/>
          <w:bCs/>
          <w:color w:val="000000" w:themeColor="text1"/>
          <w:lang w:val="vi-VN"/>
        </w:rPr>
      </w:pPr>
      <w:bookmarkStart w:id="53" w:name="_Toc162342983"/>
      <w:bookmarkStart w:id="54" w:name="_Toc162347445"/>
      <w:r w:rsidRPr="0030155E">
        <w:rPr>
          <w:rFonts w:ascii="Times New Roman" w:hAnsi="Times New Roman" w:cs="Times New Roman"/>
          <w:b/>
          <w:bCs/>
          <w:color w:val="000000" w:themeColor="text1"/>
          <w:lang w:val="vi-VN"/>
        </w:rPr>
        <w:t>3.1. Ước lượng thời gian</w:t>
      </w:r>
      <w:bookmarkEnd w:id="53"/>
      <w:bookmarkEnd w:id="54"/>
    </w:p>
    <w:p w14:paraId="004C45EA" w14:textId="77777777" w:rsidR="009A7F7F" w:rsidRPr="0030155E" w:rsidRDefault="009A7F7F" w:rsidP="00BB7857">
      <w:pPr>
        <w:spacing w:after="0"/>
        <w:jc w:val="both"/>
        <w:rPr>
          <w:sz w:val="26"/>
          <w:szCs w:val="26"/>
          <w:lang w:val="vi-VN"/>
        </w:rPr>
      </w:pPr>
      <w:r w:rsidRPr="0030155E">
        <w:rPr>
          <w:sz w:val="26"/>
          <w:szCs w:val="26"/>
          <w:lang w:val="vi-VN"/>
        </w:rPr>
        <w:t xml:space="preserve">- ML: ước lượng khả dĩ (thời gian cần thiết để hoàn thành công việc trong điều kiện “bình thường”) </w:t>
      </w:r>
    </w:p>
    <w:p w14:paraId="1684CBB1" w14:textId="77777777" w:rsidR="009A7F7F" w:rsidRPr="0030155E" w:rsidRDefault="009A7F7F" w:rsidP="00BB7857">
      <w:pPr>
        <w:spacing w:after="0"/>
        <w:jc w:val="both"/>
        <w:rPr>
          <w:sz w:val="26"/>
          <w:szCs w:val="26"/>
          <w:lang w:val="vi-VN"/>
        </w:rPr>
      </w:pPr>
      <w:r w:rsidRPr="0030155E">
        <w:rPr>
          <w:sz w:val="26"/>
          <w:szCs w:val="26"/>
          <w:lang w:val="vi-VN"/>
        </w:rPr>
        <w:t xml:space="preserve">- MO: ước lượng lạc quan (thời gian cần thiết để hoàn thành công việc trong điều kiện “lý tưởng”) </w:t>
      </w:r>
    </w:p>
    <w:p w14:paraId="7BC7D88A" w14:textId="77777777" w:rsidR="009A7F7F" w:rsidRPr="0030155E" w:rsidRDefault="009A7F7F" w:rsidP="00BB7857">
      <w:pPr>
        <w:spacing w:after="0"/>
        <w:jc w:val="both"/>
        <w:rPr>
          <w:sz w:val="26"/>
          <w:szCs w:val="26"/>
          <w:lang w:val="vi-VN"/>
        </w:rPr>
      </w:pPr>
      <w:r w:rsidRPr="0030155E">
        <w:rPr>
          <w:sz w:val="26"/>
          <w:szCs w:val="26"/>
          <w:lang w:val="vi-VN"/>
        </w:rPr>
        <w:t xml:space="preserve">- MP: ước lượng bi quan (thời gian cần thiết để hoàn thành công việc trong điều kiện “tồi nhất”) </w:t>
      </w:r>
    </w:p>
    <w:p w14:paraId="6A6E7BF7" w14:textId="0EB6E374" w:rsidR="0033259C" w:rsidRPr="0030155E" w:rsidRDefault="00BB7857" w:rsidP="00BB7857">
      <w:pPr>
        <w:spacing w:after="0"/>
        <w:jc w:val="both"/>
        <w:rPr>
          <w:sz w:val="26"/>
          <w:szCs w:val="26"/>
          <w:lang w:val="vi-VN"/>
        </w:rPr>
      </w:pPr>
      <w:r w:rsidRPr="0030155E">
        <w:rPr>
          <w:sz w:val="26"/>
          <w:szCs w:val="26"/>
          <w:lang w:val="vi-VN"/>
        </w:rPr>
        <w:t xml:space="preserve">- </w:t>
      </w:r>
      <w:r w:rsidR="009A7F7F" w:rsidRPr="0030155E">
        <w:rPr>
          <w:sz w:val="26"/>
          <w:szCs w:val="26"/>
          <w:lang w:val="vi-VN"/>
        </w:rPr>
        <w:t>Ước lượng cuối cùng tính theo công thức: EST = (MO + 4ML + MP)/6 (Đơn vị tính: ngày)</w:t>
      </w:r>
    </w:p>
    <w:p w14:paraId="4FCF3CF8" w14:textId="601803FF" w:rsidR="00BB7857" w:rsidRPr="0030155E" w:rsidRDefault="00FB5126" w:rsidP="00BB7857">
      <w:pPr>
        <w:spacing w:after="0"/>
        <w:jc w:val="both"/>
        <w:rPr>
          <w:sz w:val="26"/>
          <w:szCs w:val="26"/>
          <w:lang w:val="vi-VN"/>
        </w:rPr>
      </w:pPr>
      <w:r w:rsidRPr="00A23FCF">
        <w:rPr>
          <w:noProof/>
          <w:lang w:val="vi-VN"/>
        </w:rPr>
        <w:drawing>
          <wp:inline distT="0" distB="0" distL="0" distR="0" wp14:anchorId="0C40AB85" wp14:editId="2CB497B6">
            <wp:extent cx="5943600" cy="3962400"/>
            <wp:effectExtent l="0" t="0" r="0" b="3175"/>
            <wp:docPr id="862121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2588D9B" w14:textId="77777777" w:rsidR="00876777" w:rsidRDefault="00876777" w:rsidP="00BB7857">
      <w:pPr>
        <w:spacing w:after="0"/>
        <w:jc w:val="both"/>
        <w:rPr>
          <w:sz w:val="26"/>
          <w:szCs w:val="26"/>
          <w:lang w:val="vi-VN"/>
        </w:rPr>
      </w:pPr>
    </w:p>
    <w:p w14:paraId="536F6143" w14:textId="2F85E2AF" w:rsidR="00876777" w:rsidRDefault="00876777" w:rsidP="00BB7857">
      <w:pPr>
        <w:spacing w:after="0"/>
        <w:jc w:val="both"/>
        <w:rPr>
          <w:sz w:val="26"/>
          <w:szCs w:val="26"/>
          <w:lang w:val="vi-VN"/>
        </w:rPr>
      </w:pPr>
      <w:r w:rsidRPr="00A23FCF">
        <w:rPr>
          <w:noProof/>
          <w:lang w:val="vi-VN"/>
        </w:rPr>
        <w:lastRenderedPageBreak/>
        <w:drawing>
          <wp:inline distT="0" distB="0" distL="0" distR="0" wp14:anchorId="3C2D2675" wp14:editId="01B8E1A1">
            <wp:extent cx="5943600" cy="4362450"/>
            <wp:effectExtent l="0" t="0" r="0" b="0"/>
            <wp:docPr id="9754515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362450"/>
                    </a:xfrm>
                    <a:prstGeom prst="rect">
                      <a:avLst/>
                    </a:prstGeom>
                    <a:noFill/>
                    <a:ln>
                      <a:noFill/>
                    </a:ln>
                  </pic:spPr>
                </pic:pic>
              </a:graphicData>
            </a:graphic>
          </wp:inline>
        </w:drawing>
      </w:r>
    </w:p>
    <w:p w14:paraId="3B184167" w14:textId="77777777" w:rsidR="004A69CC" w:rsidRDefault="004A69CC" w:rsidP="00BB7857">
      <w:pPr>
        <w:spacing w:after="0"/>
        <w:jc w:val="both"/>
        <w:rPr>
          <w:sz w:val="26"/>
          <w:szCs w:val="26"/>
          <w:lang w:val="vi-VN"/>
        </w:rPr>
      </w:pPr>
    </w:p>
    <w:p w14:paraId="72D3F3D0" w14:textId="39AEBA6B" w:rsidR="004A69CC" w:rsidRPr="0030155E" w:rsidRDefault="004A69CC" w:rsidP="00BB7857">
      <w:pPr>
        <w:spacing w:after="0"/>
        <w:jc w:val="both"/>
        <w:rPr>
          <w:sz w:val="26"/>
          <w:szCs w:val="26"/>
          <w:lang w:val="vi-VN"/>
        </w:rPr>
      </w:pPr>
    </w:p>
    <w:p w14:paraId="79ABE593" w14:textId="755514FF" w:rsidR="00BB7857" w:rsidRPr="0030155E" w:rsidRDefault="00637D18" w:rsidP="00AA6931">
      <w:pPr>
        <w:rPr>
          <w:lang w:val="vi-VN"/>
        </w:rPr>
      </w:pPr>
      <w:r w:rsidRPr="0030155E">
        <w:rPr>
          <w:lang w:val="vi-VN"/>
        </w:rPr>
        <w:t xml:space="preserve"> </w:t>
      </w:r>
    </w:p>
    <w:p w14:paraId="356CC1A9" w14:textId="7FB62591" w:rsidR="003F1E63" w:rsidRPr="00E70CE5" w:rsidRDefault="00E67D84" w:rsidP="004A69CC">
      <w:pPr>
        <w:pStyle w:val="Heading3"/>
        <w:jc w:val="center"/>
        <w:rPr>
          <w:rFonts w:ascii="Times New Roman" w:hAnsi="Times New Roman" w:cs="Times New Roman"/>
          <w:i/>
          <w:sz w:val="28"/>
          <w:szCs w:val="28"/>
          <w:lang w:val="vi-VN"/>
        </w:rPr>
      </w:pPr>
      <w:r w:rsidRPr="00A23FCF">
        <w:rPr>
          <w:noProof/>
          <w:lang w:val="vi-VN"/>
        </w:rPr>
        <w:lastRenderedPageBreak/>
        <w:drawing>
          <wp:inline distT="0" distB="0" distL="0" distR="0" wp14:anchorId="28587872" wp14:editId="3E0EE2D0">
            <wp:extent cx="5943600" cy="7124700"/>
            <wp:effectExtent l="0" t="0" r="0" b="8255"/>
            <wp:docPr id="20718096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124700"/>
                    </a:xfrm>
                    <a:prstGeom prst="rect">
                      <a:avLst/>
                    </a:prstGeom>
                    <a:noFill/>
                    <a:ln>
                      <a:noFill/>
                    </a:ln>
                  </pic:spPr>
                </pic:pic>
              </a:graphicData>
            </a:graphic>
          </wp:inline>
        </w:drawing>
      </w:r>
      <w:r w:rsidR="00DA4B91" w:rsidRPr="00E70CE5">
        <w:rPr>
          <w:rFonts w:ascii="Times New Roman" w:hAnsi="Times New Roman" w:cs="Times New Roman"/>
          <w:i/>
          <w:sz w:val="26"/>
          <w:szCs w:val="26"/>
          <w:lang w:val="vi-VN"/>
        </w:rPr>
        <w:t xml:space="preserve">Hình 3.1: </w:t>
      </w:r>
      <w:r w:rsidR="00AA6931" w:rsidRPr="00E70CE5">
        <w:rPr>
          <w:rFonts w:ascii="Times New Roman" w:hAnsi="Times New Roman" w:cs="Times New Roman"/>
          <w:i/>
          <w:sz w:val="26"/>
          <w:szCs w:val="26"/>
          <w:lang w:val="vi-VN"/>
        </w:rPr>
        <w:t>Bảng ước lượng thời gian</w:t>
      </w:r>
    </w:p>
    <w:p w14:paraId="63F3F205" w14:textId="424E65B6" w:rsidR="003D5463" w:rsidRPr="0030155E" w:rsidRDefault="007246F9" w:rsidP="0094359A">
      <w:pPr>
        <w:pStyle w:val="Heading2"/>
        <w:rPr>
          <w:rFonts w:ascii="Times New Roman" w:hAnsi="Times New Roman" w:cs="Times New Roman"/>
          <w:b/>
          <w:bCs/>
          <w:color w:val="000000" w:themeColor="text1"/>
          <w:sz w:val="28"/>
          <w:szCs w:val="28"/>
          <w:lang w:val="vi-VN"/>
        </w:rPr>
      </w:pPr>
      <w:bookmarkStart w:id="55" w:name="_Toc162342984"/>
      <w:bookmarkStart w:id="56" w:name="_Toc162347446"/>
      <w:r w:rsidRPr="0030155E">
        <w:rPr>
          <w:rFonts w:ascii="Times New Roman" w:hAnsi="Times New Roman" w:cs="Times New Roman"/>
          <w:b/>
          <w:bCs/>
          <w:color w:val="000000" w:themeColor="text1"/>
          <w:sz w:val="28"/>
          <w:szCs w:val="28"/>
          <w:lang w:val="vi-VN"/>
        </w:rPr>
        <w:t>3.2. Biểu đồ Gantt tổng quát</w:t>
      </w:r>
      <w:bookmarkEnd w:id="55"/>
      <w:bookmarkEnd w:id="56"/>
    </w:p>
    <w:p w14:paraId="19E9C233" w14:textId="64358312" w:rsidR="00171C2B" w:rsidRPr="0030155E" w:rsidRDefault="00D70386" w:rsidP="00D70386">
      <w:pPr>
        <w:jc w:val="center"/>
        <w:rPr>
          <w:lang w:val="vi-VN"/>
        </w:rPr>
      </w:pPr>
      <w:r>
        <w:rPr>
          <w:noProof/>
        </w:rPr>
        <w:lastRenderedPageBreak/>
        <w:drawing>
          <wp:inline distT="0" distB="0" distL="0" distR="0" wp14:anchorId="4DA21C9D" wp14:editId="5EA07BF4">
            <wp:extent cx="4678680" cy="1257300"/>
            <wp:effectExtent l="0" t="0" r="7620" b="0"/>
            <wp:docPr id="130568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87935" name=""/>
                    <pic:cNvPicPr/>
                  </pic:nvPicPr>
                  <pic:blipFill rotWithShape="1">
                    <a:blip r:embed="rId17"/>
                    <a:srcRect l="17308" t="48319" r="3975" b="14074"/>
                    <a:stretch/>
                  </pic:blipFill>
                  <pic:spPr bwMode="auto">
                    <a:xfrm>
                      <a:off x="0" y="0"/>
                      <a:ext cx="4678680" cy="1257300"/>
                    </a:xfrm>
                    <a:prstGeom prst="rect">
                      <a:avLst/>
                    </a:prstGeom>
                    <a:ln>
                      <a:noFill/>
                    </a:ln>
                    <a:extLst>
                      <a:ext uri="{53640926-AAD7-44D8-BBD7-CCE9431645EC}">
                        <a14:shadowObscured xmlns:a14="http://schemas.microsoft.com/office/drawing/2010/main"/>
                      </a:ext>
                    </a:extLst>
                  </pic:spPr>
                </pic:pic>
              </a:graphicData>
            </a:graphic>
          </wp:inline>
        </w:drawing>
      </w:r>
    </w:p>
    <w:p w14:paraId="35EA9604" w14:textId="14A42A29" w:rsidR="00607538" w:rsidRPr="0030155E" w:rsidRDefault="00AC5D8A" w:rsidP="00B359FE">
      <w:pPr>
        <w:pStyle w:val="Heading3"/>
        <w:jc w:val="center"/>
        <w:rPr>
          <w:rFonts w:ascii="Times New Roman" w:hAnsi="Times New Roman" w:cs="Times New Roman"/>
          <w:i/>
          <w:iCs/>
          <w:color w:val="000000" w:themeColor="text1"/>
          <w:sz w:val="28"/>
          <w:szCs w:val="28"/>
          <w:lang w:val="vi-VN"/>
        </w:rPr>
      </w:pPr>
      <w:bookmarkStart w:id="57" w:name="_Toc162342985"/>
      <w:bookmarkStart w:id="58" w:name="_Toc162347447"/>
      <w:r w:rsidRPr="0030155E">
        <w:rPr>
          <w:rFonts w:ascii="Times New Roman" w:hAnsi="Times New Roman" w:cs="Times New Roman"/>
          <w:i/>
          <w:iCs/>
          <w:color w:val="000000" w:themeColor="text1"/>
          <w:sz w:val="28"/>
          <w:szCs w:val="28"/>
          <w:lang w:val="vi-VN"/>
        </w:rPr>
        <w:t xml:space="preserve">Hình 3.2: </w:t>
      </w:r>
      <w:r w:rsidR="00CF5993" w:rsidRPr="0030155E">
        <w:rPr>
          <w:rFonts w:ascii="Times New Roman" w:hAnsi="Times New Roman" w:cs="Times New Roman"/>
          <w:i/>
          <w:iCs/>
          <w:color w:val="000000" w:themeColor="text1"/>
          <w:sz w:val="28"/>
          <w:szCs w:val="28"/>
          <w:lang w:val="vi-VN"/>
        </w:rPr>
        <w:t>Biểu đồ Gantt tổng quát</w:t>
      </w:r>
      <w:bookmarkEnd w:id="57"/>
      <w:bookmarkEnd w:id="58"/>
    </w:p>
    <w:p w14:paraId="35EE0DA6" w14:textId="77777777" w:rsidR="00EA5284" w:rsidRPr="0030155E" w:rsidRDefault="007246F9" w:rsidP="00EA5284">
      <w:pPr>
        <w:pStyle w:val="Heading1"/>
        <w:rPr>
          <w:rFonts w:ascii="Times New Roman" w:hAnsi="Times New Roman" w:cs="Times New Roman"/>
          <w:b/>
          <w:bCs/>
          <w:color w:val="000000" w:themeColor="text1"/>
          <w:sz w:val="28"/>
          <w:szCs w:val="28"/>
          <w:lang w:val="vi-VN"/>
        </w:rPr>
      </w:pPr>
      <w:bookmarkStart w:id="59" w:name="_Toc162342986"/>
      <w:bookmarkStart w:id="60" w:name="_Toc162347448"/>
      <w:r w:rsidRPr="0030155E">
        <w:rPr>
          <w:rFonts w:ascii="Times New Roman" w:hAnsi="Times New Roman" w:cs="Times New Roman"/>
          <w:b/>
          <w:bCs/>
          <w:color w:val="000000" w:themeColor="text1"/>
          <w:sz w:val="28"/>
          <w:szCs w:val="28"/>
          <w:lang w:val="vi-VN"/>
        </w:rPr>
        <w:t>3.3. Danh sách các mốc thời gian quan trọng</w:t>
      </w:r>
      <w:bookmarkEnd w:id="59"/>
      <w:bookmarkEnd w:id="60"/>
    </w:p>
    <w:tbl>
      <w:tblPr>
        <w:tblW w:w="9074" w:type="dxa"/>
        <w:tblLook w:val="04A0" w:firstRow="1" w:lastRow="0" w:firstColumn="1" w:lastColumn="0" w:noHBand="0" w:noVBand="1"/>
      </w:tblPr>
      <w:tblGrid>
        <w:gridCol w:w="746"/>
        <w:gridCol w:w="4352"/>
        <w:gridCol w:w="994"/>
        <w:gridCol w:w="994"/>
        <w:gridCol w:w="994"/>
        <w:gridCol w:w="994"/>
      </w:tblGrid>
      <w:tr w:rsidR="004809E3" w:rsidRPr="0030155E" w14:paraId="20BC84CE" w14:textId="77777777" w:rsidTr="00FB5C89">
        <w:trPr>
          <w:trHeight w:val="375"/>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15B145" w14:textId="77777777" w:rsidR="004809E3" w:rsidRPr="0030155E" w:rsidRDefault="004809E3" w:rsidP="003A3251">
            <w:pPr>
              <w:spacing w:line="360" w:lineRule="auto"/>
              <w:jc w:val="center"/>
              <w:rPr>
                <w:b/>
                <w:bCs/>
                <w:color w:val="000000"/>
                <w:szCs w:val="28"/>
                <w:lang w:val="vi-VN"/>
              </w:rPr>
            </w:pPr>
            <w:r w:rsidRPr="0030155E">
              <w:rPr>
                <w:b/>
                <w:bCs/>
                <w:color w:val="000000"/>
                <w:szCs w:val="28"/>
                <w:lang w:val="vi-VN"/>
              </w:rPr>
              <w:t>STT</w:t>
            </w:r>
          </w:p>
        </w:tc>
        <w:tc>
          <w:tcPr>
            <w:tcW w:w="4352" w:type="dxa"/>
            <w:tcBorders>
              <w:top w:val="single" w:sz="4" w:space="0" w:color="auto"/>
              <w:left w:val="nil"/>
              <w:bottom w:val="single" w:sz="4" w:space="0" w:color="auto"/>
              <w:right w:val="single" w:sz="4" w:space="0" w:color="auto"/>
            </w:tcBorders>
            <w:shd w:val="clear" w:color="auto" w:fill="auto"/>
            <w:noWrap/>
            <w:vAlign w:val="center"/>
            <w:hideMark/>
          </w:tcPr>
          <w:p w14:paraId="1F3E7212" w14:textId="77777777" w:rsidR="004809E3" w:rsidRPr="0030155E" w:rsidRDefault="004809E3" w:rsidP="003A3251">
            <w:pPr>
              <w:spacing w:line="360" w:lineRule="auto"/>
              <w:jc w:val="center"/>
              <w:rPr>
                <w:b/>
                <w:bCs/>
                <w:color w:val="000000"/>
                <w:szCs w:val="28"/>
                <w:lang w:val="vi-VN"/>
              </w:rPr>
            </w:pPr>
            <w:r w:rsidRPr="0030155E">
              <w:rPr>
                <w:b/>
                <w:bCs/>
                <w:color w:val="000000"/>
                <w:szCs w:val="28"/>
                <w:lang w:val="vi-VN"/>
              </w:rPr>
              <w:t>Công việc</w:t>
            </w:r>
          </w:p>
        </w:tc>
        <w:tc>
          <w:tcPr>
            <w:tcW w:w="994" w:type="dxa"/>
            <w:tcBorders>
              <w:top w:val="single" w:sz="4" w:space="0" w:color="auto"/>
              <w:left w:val="nil"/>
              <w:bottom w:val="single" w:sz="4" w:space="0" w:color="auto"/>
              <w:right w:val="single" w:sz="4" w:space="0" w:color="auto"/>
            </w:tcBorders>
          </w:tcPr>
          <w:p w14:paraId="34394069" w14:textId="2B245F0C" w:rsidR="004809E3" w:rsidRPr="0030155E" w:rsidRDefault="004809E3" w:rsidP="003A3251">
            <w:pPr>
              <w:spacing w:line="360" w:lineRule="auto"/>
              <w:jc w:val="center"/>
              <w:rPr>
                <w:b/>
                <w:bCs/>
                <w:color w:val="000000"/>
                <w:szCs w:val="28"/>
                <w:lang w:val="vi-VN"/>
              </w:rPr>
            </w:pPr>
            <w:r w:rsidRPr="0030155E">
              <w:rPr>
                <w:b/>
                <w:bCs/>
                <w:color w:val="000000"/>
                <w:szCs w:val="28"/>
                <w:lang w:val="vi-VN"/>
              </w:rPr>
              <w:t>12/23</w:t>
            </w: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AAD363" w14:textId="56E91BF4" w:rsidR="004809E3" w:rsidRPr="0030155E" w:rsidRDefault="00FB5C89" w:rsidP="003A3251">
            <w:pPr>
              <w:spacing w:line="360" w:lineRule="auto"/>
              <w:jc w:val="center"/>
              <w:rPr>
                <w:b/>
                <w:bCs/>
                <w:color w:val="000000"/>
                <w:szCs w:val="28"/>
                <w:lang w:val="vi-VN"/>
              </w:rPr>
            </w:pPr>
            <w:r w:rsidRPr="0030155E">
              <w:rPr>
                <w:b/>
                <w:bCs/>
                <w:color w:val="000000"/>
                <w:szCs w:val="28"/>
                <w:lang w:val="vi-VN"/>
              </w:rPr>
              <w:t>1</w:t>
            </w:r>
            <w:r w:rsidR="004809E3" w:rsidRPr="0030155E">
              <w:rPr>
                <w:b/>
                <w:bCs/>
                <w:color w:val="000000"/>
                <w:szCs w:val="28"/>
                <w:lang w:val="vi-VN"/>
              </w:rPr>
              <w:t>/2024</w:t>
            </w: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697C554E" w14:textId="4A3684E2" w:rsidR="004809E3" w:rsidRPr="0030155E" w:rsidRDefault="00FB5C89" w:rsidP="003A3251">
            <w:pPr>
              <w:spacing w:line="360" w:lineRule="auto"/>
              <w:jc w:val="center"/>
              <w:rPr>
                <w:b/>
                <w:bCs/>
                <w:color w:val="000000"/>
                <w:szCs w:val="28"/>
                <w:lang w:val="vi-VN"/>
              </w:rPr>
            </w:pPr>
            <w:r w:rsidRPr="0030155E">
              <w:rPr>
                <w:b/>
                <w:bCs/>
                <w:color w:val="000000"/>
                <w:szCs w:val="28"/>
                <w:lang w:val="vi-VN"/>
              </w:rPr>
              <w:t>2</w:t>
            </w:r>
            <w:r w:rsidR="004809E3" w:rsidRPr="0030155E">
              <w:rPr>
                <w:b/>
                <w:bCs/>
                <w:color w:val="000000"/>
                <w:szCs w:val="28"/>
                <w:lang w:val="vi-VN"/>
              </w:rPr>
              <w:t>/2024</w:t>
            </w:r>
          </w:p>
        </w:tc>
        <w:tc>
          <w:tcPr>
            <w:tcW w:w="994" w:type="dxa"/>
            <w:tcBorders>
              <w:top w:val="single" w:sz="4" w:space="0" w:color="auto"/>
              <w:left w:val="nil"/>
              <w:bottom w:val="single" w:sz="4" w:space="0" w:color="auto"/>
              <w:right w:val="single" w:sz="4" w:space="0" w:color="auto"/>
            </w:tcBorders>
            <w:vAlign w:val="center"/>
          </w:tcPr>
          <w:p w14:paraId="61E17118" w14:textId="20CC04A8" w:rsidR="004809E3" w:rsidRPr="0030155E" w:rsidRDefault="00FB5C89" w:rsidP="003A3251">
            <w:pPr>
              <w:spacing w:line="360" w:lineRule="auto"/>
              <w:jc w:val="center"/>
              <w:rPr>
                <w:b/>
                <w:bCs/>
                <w:color w:val="000000"/>
                <w:szCs w:val="28"/>
                <w:lang w:val="vi-VN"/>
              </w:rPr>
            </w:pPr>
            <w:r w:rsidRPr="0030155E">
              <w:rPr>
                <w:b/>
                <w:bCs/>
                <w:color w:val="000000"/>
                <w:szCs w:val="28"/>
                <w:lang w:val="vi-VN"/>
              </w:rPr>
              <w:t>3</w:t>
            </w:r>
            <w:r w:rsidR="004809E3" w:rsidRPr="0030155E">
              <w:rPr>
                <w:b/>
                <w:bCs/>
                <w:color w:val="000000"/>
                <w:szCs w:val="28"/>
                <w:lang w:val="vi-VN"/>
              </w:rPr>
              <w:t>/2024</w:t>
            </w:r>
          </w:p>
        </w:tc>
      </w:tr>
      <w:tr w:rsidR="004809E3" w:rsidRPr="0030155E" w14:paraId="6A2947F7"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7B3F9991" w14:textId="77777777" w:rsidR="004809E3" w:rsidRPr="0030155E" w:rsidRDefault="004809E3" w:rsidP="003A3251">
            <w:pPr>
              <w:spacing w:line="360" w:lineRule="auto"/>
              <w:jc w:val="center"/>
              <w:rPr>
                <w:color w:val="000000"/>
                <w:szCs w:val="28"/>
                <w:lang w:val="vi-VN"/>
              </w:rPr>
            </w:pPr>
            <w:r w:rsidRPr="0030155E">
              <w:rPr>
                <w:color w:val="000000"/>
                <w:szCs w:val="28"/>
                <w:lang w:val="vi-VN"/>
              </w:rPr>
              <w:t>1</w:t>
            </w:r>
          </w:p>
        </w:tc>
        <w:tc>
          <w:tcPr>
            <w:tcW w:w="4352" w:type="dxa"/>
            <w:tcBorders>
              <w:top w:val="nil"/>
              <w:left w:val="nil"/>
              <w:bottom w:val="single" w:sz="4" w:space="0" w:color="auto"/>
              <w:right w:val="single" w:sz="4" w:space="0" w:color="auto"/>
            </w:tcBorders>
            <w:shd w:val="clear" w:color="auto" w:fill="auto"/>
            <w:noWrap/>
            <w:vAlign w:val="center"/>
            <w:hideMark/>
          </w:tcPr>
          <w:p w14:paraId="51F33B7F" w14:textId="77777777" w:rsidR="004809E3" w:rsidRPr="0030155E" w:rsidRDefault="004809E3" w:rsidP="004809E3">
            <w:pPr>
              <w:spacing w:line="360" w:lineRule="auto"/>
              <w:rPr>
                <w:color w:val="000000"/>
                <w:szCs w:val="28"/>
                <w:lang w:val="vi-VN"/>
              </w:rPr>
            </w:pPr>
            <w:r w:rsidRPr="0030155E">
              <w:rPr>
                <w:color w:val="000000"/>
                <w:szCs w:val="28"/>
                <w:lang w:val="vi-VN"/>
              </w:rPr>
              <w:t>Hoàn tất lập kế hoạch</w:t>
            </w:r>
          </w:p>
        </w:tc>
        <w:tc>
          <w:tcPr>
            <w:tcW w:w="994" w:type="dxa"/>
            <w:tcBorders>
              <w:top w:val="nil"/>
              <w:left w:val="nil"/>
              <w:bottom w:val="single" w:sz="4" w:space="0" w:color="auto"/>
              <w:right w:val="single" w:sz="4" w:space="0" w:color="auto"/>
            </w:tcBorders>
          </w:tcPr>
          <w:p w14:paraId="610F6366"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7B3E5FA9" w14:textId="106DD84B" w:rsidR="004809E3" w:rsidRPr="0030155E" w:rsidRDefault="004809E3"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22E8BF25" w14:textId="77777777"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55F9C5E2" w14:textId="77777777" w:rsidR="004809E3" w:rsidRPr="0030155E" w:rsidRDefault="004809E3" w:rsidP="003A3251">
            <w:pPr>
              <w:spacing w:line="360" w:lineRule="auto"/>
              <w:jc w:val="center"/>
              <w:rPr>
                <w:color w:val="000000"/>
                <w:szCs w:val="28"/>
                <w:lang w:val="vi-VN"/>
              </w:rPr>
            </w:pPr>
          </w:p>
        </w:tc>
      </w:tr>
      <w:tr w:rsidR="004809E3" w:rsidRPr="0030155E" w14:paraId="464635C6"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4CBAB8E7" w14:textId="77777777" w:rsidR="004809E3" w:rsidRPr="0030155E" w:rsidRDefault="004809E3" w:rsidP="003A3251">
            <w:pPr>
              <w:spacing w:line="360" w:lineRule="auto"/>
              <w:jc w:val="center"/>
              <w:rPr>
                <w:color w:val="000000"/>
                <w:szCs w:val="28"/>
                <w:lang w:val="vi-VN"/>
              </w:rPr>
            </w:pPr>
            <w:r w:rsidRPr="0030155E">
              <w:rPr>
                <w:color w:val="000000"/>
                <w:szCs w:val="28"/>
                <w:lang w:val="vi-VN"/>
              </w:rPr>
              <w:t>2</w:t>
            </w:r>
          </w:p>
        </w:tc>
        <w:tc>
          <w:tcPr>
            <w:tcW w:w="4352" w:type="dxa"/>
            <w:tcBorders>
              <w:top w:val="nil"/>
              <w:left w:val="nil"/>
              <w:bottom w:val="single" w:sz="4" w:space="0" w:color="auto"/>
              <w:right w:val="single" w:sz="4" w:space="0" w:color="auto"/>
            </w:tcBorders>
            <w:shd w:val="clear" w:color="auto" w:fill="auto"/>
            <w:noWrap/>
            <w:vAlign w:val="center"/>
            <w:hideMark/>
          </w:tcPr>
          <w:p w14:paraId="32545E85" w14:textId="77777777" w:rsidR="004809E3" w:rsidRPr="0030155E" w:rsidRDefault="004809E3" w:rsidP="004809E3">
            <w:pPr>
              <w:spacing w:line="360" w:lineRule="auto"/>
              <w:rPr>
                <w:color w:val="000000"/>
                <w:szCs w:val="28"/>
                <w:lang w:val="vi-VN"/>
              </w:rPr>
            </w:pPr>
            <w:r w:rsidRPr="0030155E">
              <w:rPr>
                <w:color w:val="000000"/>
                <w:szCs w:val="28"/>
                <w:lang w:val="vi-VN"/>
              </w:rPr>
              <w:t>Hoàn tất xác định yêu cầu</w:t>
            </w:r>
          </w:p>
        </w:tc>
        <w:tc>
          <w:tcPr>
            <w:tcW w:w="994" w:type="dxa"/>
            <w:tcBorders>
              <w:top w:val="nil"/>
              <w:left w:val="nil"/>
              <w:bottom w:val="single" w:sz="4" w:space="0" w:color="auto"/>
              <w:right w:val="single" w:sz="4" w:space="0" w:color="auto"/>
            </w:tcBorders>
          </w:tcPr>
          <w:p w14:paraId="060F818A"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69BADDAB" w14:textId="579B90D1" w:rsidR="004809E3" w:rsidRPr="0030155E" w:rsidRDefault="004809E3"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40D6E2A8" w14:textId="77777777"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0EC21256" w14:textId="77777777" w:rsidR="004809E3" w:rsidRPr="0030155E" w:rsidRDefault="004809E3" w:rsidP="003A3251">
            <w:pPr>
              <w:spacing w:line="360" w:lineRule="auto"/>
              <w:jc w:val="center"/>
              <w:rPr>
                <w:color w:val="000000"/>
                <w:szCs w:val="28"/>
                <w:lang w:val="vi-VN"/>
              </w:rPr>
            </w:pPr>
          </w:p>
        </w:tc>
      </w:tr>
      <w:tr w:rsidR="004809E3" w:rsidRPr="0030155E" w14:paraId="3CA0A59E"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0E89C02E" w14:textId="77777777" w:rsidR="004809E3" w:rsidRPr="0030155E" w:rsidRDefault="004809E3" w:rsidP="003A3251">
            <w:pPr>
              <w:spacing w:line="360" w:lineRule="auto"/>
              <w:jc w:val="center"/>
              <w:rPr>
                <w:color w:val="000000"/>
                <w:szCs w:val="28"/>
                <w:lang w:val="vi-VN"/>
              </w:rPr>
            </w:pPr>
            <w:r w:rsidRPr="0030155E">
              <w:rPr>
                <w:color w:val="000000"/>
                <w:szCs w:val="28"/>
                <w:lang w:val="vi-VN"/>
              </w:rPr>
              <w:t>3</w:t>
            </w:r>
          </w:p>
        </w:tc>
        <w:tc>
          <w:tcPr>
            <w:tcW w:w="4352" w:type="dxa"/>
            <w:tcBorders>
              <w:top w:val="nil"/>
              <w:left w:val="nil"/>
              <w:bottom w:val="single" w:sz="4" w:space="0" w:color="auto"/>
              <w:right w:val="single" w:sz="4" w:space="0" w:color="auto"/>
            </w:tcBorders>
            <w:shd w:val="clear" w:color="auto" w:fill="auto"/>
            <w:noWrap/>
            <w:vAlign w:val="center"/>
            <w:hideMark/>
          </w:tcPr>
          <w:p w14:paraId="559E509E" w14:textId="77777777" w:rsidR="004809E3" w:rsidRPr="0030155E" w:rsidRDefault="004809E3" w:rsidP="004809E3">
            <w:pPr>
              <w:spacing w:line="360" w:lineRule="auto"/>
              <w:rPr>
                <w:color w:val="000000"/>
                <w:szCs w:val="28"/>
                <w:lang w:val="vi-VN"/>
              </w:rPr>
            </w:pPr>
            <w:r w:rsidRPr="0030155E">
              <w:rPr>
                <w:color w:val="000000"/>
                <w:szCs w:val="28"/>
                <w:lang w:val="vi-VN"/>
              </w:rPr>
              <w:t>Hoàn tất phân tích thiết kế hệ thống</w:t>
            </w:r>
          </w:p>
        </w:tc>
        <w:tc>
          <w:tcPr>
            <w:tcW w:w="994" w:type="dxa"/>
            <w:tcBorders>
              <w:top w:val="nil"/>
              <w:left w:val="nil"/>
              <w:bottom w:val="single" w:sz="4" w:space="0" w:color="auto"/>
              <w:right w:val="single" w:sz="4" w:space="0" w:color="auto"/>
            </w:tcBorders>
          </w:tcPr>
          <w:p w14:paraId="06A4FD21"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3587A82C" w14:textId="51A87700"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304B739B" w14:textId="45324AC4"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599ED00F" w14:textId="77777777" w:rsidR="004809E3" w:rsidRPr="0030155E" w:rsidRDefault="004809E3" w:rsidP="003A3251">
            <w:pPr>
              <w:spacing w:line="360" w:lineRule="auto"/>
              <w:jc w:val="center"/>
              <w:rPr>
                <w:color w:val="000000"/>
                <w:szCs w:val="28"/>
                <w:lang w:val="vi-VN"/>
              </w:rPr>
            </w:pPr>
          </w:p>
        </w:tc>
      </w:tr>
      <w:tr w:rsidR="004809E3" w:rsidRPr="0030155E" w14:paraId="7D88E8E6"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79FE73E3" w14:textId="77777777" w:rsidR="004809E3" w:rsidRPr="0030155E" w:rsidRDefault="004809E3" w:rsidP="003A3251">
            <w:pPr>
              <w:spacing w:line="360" w:lineRule="auto"/>
              <w:jc w:val="center"/>
              <w:rPr>
                <w:color w:val="000000"/>
                <w:szCs w:val="28"/>
                <w:lang w:val="vi-VN"/>
              </w:rPr>
            </w:pPr>
            <w:r w:rsidRPr="0030155E">
              <w:rPr>
                <w:color w:val="000000"/>
                <w:szCs w:val="28"/>
                <w:lang w:val="vi-VN"/>
              </w:rPr>
              <w:t>4</w:t>
            </w:r>
          </w:p>
        </w:tc>
        <w:tc>
          <w:tcPr>
            <w:tcW w:w="4352" w:type="dxa"/>
            <w:tcBorders>
              <w:top w:val="nil"/>
              <w:left w:val="nil"/>
              <w:bottom w:val="single" w:sz="4" w:space="0" w:color="auto"/>
              <w:right w:val="single" w:sz="4" w:space="0" w:color="auto"/>
            </w:tcBorders>
            <w:shd w:val="clear" w:color="auto" w:fill="auto"/>
            <w:noWrap/>
            <w:vAlign w:val="center"/>
            <w:hideMark/>
          </w:tcPr>
          <w:p w14:paraId="31B0D556" w14:textId="77777777" w:rsidR="004809E3" w:rsidRPr="0030155E" w:rsidRDefault="004809E3" w:rsidP="004809E3">
            <w:pPr>
              <w:spacing w:line="360" w:lineRule="auto"/>
              <w:rPr>
                <w:color w:val="000000"/>
                <w:szCs w:val="28"/>
                <w:lang w:val="vi-VN"/>
              </w:rPr>
            </w:pPr>
            <w:r w:rsidRPr="0030155E">
              <w:rPr>
                <w:color w:val="000000"/>
                <w:szCs w:val="28"/>
                <w:lang w:val="vi-VN"/>
              </w:rPr>
              <w:t>Hoàn tất thiết kế hệ thống</w:t>
            </w:r>
          </w:p>
        </w:tc>
        <w:tc>
          <w:tcPr>
            <w:tcW w:w="994" w:type="dxa"/>
            <w:tcBorders>
              <w:top w:val="nil"/>
              <w:left w:val="nil"/>
              <w:bottom w:val="single" w:sz="4" w:space="0" w:color="auto"/>
              <w:right w:val="single" w:sz="4" w:space="0" w:color="auto"/>
            </w:tcBorders>
          </w:tcPr>
          <w:p w14:paraId="654A3020"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67F5001C" w14:textId="654FE5DD"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shd w:val="clear" w:color="auto" w:fill="auto"/>
            <w:noWrap/>
            <w:vAlign w:val="center"/>
            <w:hideMark/>
          </w:tcPr>
          <w:p w14:paraId="3D121108" w14:textId="77777777"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vAlign w:val="center"/>
          </w:tcPr>
          <w:p w14:paraId="79243818" w14:textId="356B283B" w:rsidR="004809E3" w:rsidRPr="0030155E" w:rsidRDefault="004809E3" w:rsidP="003A3251">
            <w:pPr>
              <w:spacing w:line="360" w:lineRule="auto"/>
              <w:jc w:val="center"/>
              <w:rPr>
                <w:color w:val="000000"/>
                <w:szCs w:val="28"/>
                <w:lang w:val="vi-VN"/>
              </w:rPr>
            </w:pPr>
          </w:p>
        </w:tc>
      </w:tr>
      <w:tr w:rsidR="004809E3" w:rsidRPr="0030155E" w14:paraId="0182D623" w14:textId="77777777" w:rsidTr="00FB5C89">
        <w:trPr>
          <w:trHeight w:val="375"/>
        </w:trPr>
        <w:tc>
          <w:tcPr>
            <w:tcW w:w="746" w:type="dxa"/>
            <w:tcBorders>
              <w:top w:val="nil"/>
              <w:left w:val="single" w:sz="4" w:space="0" w:color="auto"/>
              <w:bottom w:val="single" w:sz="4" w:space="0" w:color="auto"/>
              <w:right w:val="single" w:sz="4" w:space="0" w:color="auto"/>
            </w:tcBorders>
            <w:shd w:val="clear" w:color="auto" w:fill="auto"/>
            <w:noWrap/>
            <w:vAlign w:val="center"/>
            <w:hideMark/>
          </w:tcPr>
          <w:p w14:paraId="085BCD3F" w14:textId="77777777" w:rsidR="004809E3" w:rsidRPr="0030155E" w:rsidRDefault="004809E3" w:rsidP="003A3251">
            <w:pPr>
              <w:spacing w:line="360" w:lineRule="auto"/>
              <w:jc w:val="center"/>
              <w:rPr>
                <w:color w:val="000000"/>
                <w:szCs w:val="28"/>
                <w:lang w:val="vi-VN"/>
              </w:rPr>
            </w:pPr>
            <w:r w:rsidRPr="0030155E">
              <w:rPr>
                <w:color w:val="000000"/>
                <w:szCs w:val="28"/>
                <w:lang w:val="vi-VN"/>
              </w:rPr>
              <w:t>5</w:t>
            </w:r>
          </w:p>
        </w:tc>
        <w:tc>
          <w:tcPr>
            <w:tcW w:w="4352" w:type="dxa"/>
            <w:tcBorders>
              <w:top w:val="nil"/>
              <w:left w:val="nil"/>
              <w:bottom w:val="single" w:sz="4" w:space="0" w:color="auto"/>
              <w:right w:val="single" w:sz="4" w:space="0" w:color="auto"/>
            </w:tcBorders>
            <w:shd w:val="clear" w:color="auto" w:fill="auto"/>
            <w:noWrap/>
            <w:vAlign w:val="center"/>
            <w:hideMark/>
          </w:tcPr>
          <w:p w14:paraId="44DDAFF2" w14:textId="77777777" w:rsidR="004809E3" w:rsidRPr="0030155E" w:rsidRDefault="004809E3" w:rsidP="004809E3">
            <w:pPr>
              <w:spacing w:line="360" w:lineRule="auto"/>
              <w:rPr>
                <w:color w:val="000000"/>
                <w:szCs w:val="28"/>
                <w:lang w:val="vi-VN"/>
              </w:rPr>
            </w:pPr>
            <w:r w:rsidRPr="0030155E">
              <w:rPr>
                <w:color w:val="000000"/>
                <w:szCs w:val="28"/>
                <w:lang w:val="vi-VN"/>
              </w:rPr>
              <w:t>Hoàn tất xây dựng hệ thống</w:t>
            </w:r>
          </w:p>
        </w:tc>
        <w:tc>
          <w:tcPr>
            <w:tcW w:w="994" w:type="dxa"/>
            <w:tcBorders>
              <w:top w:val="nil"/>
              <w:left w:val="nil"/>
              <w:bottom w:val="single" w:sz="4" w:space="0" w:color="auto"/>
              <w:right w:val="single" w:sz="4" w:space="0" w:color="auto"/>
            </w:tcBorders>
          </w:tcPr>
          <w:p w14:paraId="562D7194" w14:textId="77777777" w:rsidR="004809E3" w:rsidRPr="0030155E" w:rsidRDefault="004809E3" w:rsidP="003A3251">
            <w:pPr>
              <w:spacing w:line="360" w:lineRule="auto"/>
              <w:jc w:val="center"/>
              <w:rPr>
                <w:color w:val="000000"/>
                <w:szCs w:val="28"/>
                <w:lang w:val="vi-VN"/>
              </w:rPr>
            </w:pPr>
          </w:p>
        </w:tc>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07B3AA63" w14:textId="05E25041" w:rsidR="004809E3" w:rsidRPr="0030155E" w:rsidRDefault="004809E3" w:rsidP="003A3251">
            <w:pPr>
              <w:spacing w:line="360" w:lineRule="auto"/>
              <w:jc w:val="center"/>
              <w:rPr>
                <w:color w:val="000000"/>
                <w:szCs w:val="28"/>
                <w:lang w:val="vi-VN"/>
              </w:rPr>
            </w:pPr>
          </w:p>
        </w:tc>
        <w:tc>
          <w:tcPr>
            <w:tcW w:w="994" w:type="dxa"/>
            <w:tcBorders>
              <w:top w:val="nil"/>
              <w:left w:val="nil"/>
              <w:bottom w:val="single" w:sz="4" w:space="0" w:color="auto"/>
              <w:right w:val="single" w:sz="4" w:space="0" w:color="auto"/>
            </w:tcBorders>
            <w:shd w:val="clear" w:color="auto" w:fill="auto"/>
            <w:noWrap/>
            <w:vAlign w:val="center"/>
            <w:hideMark/>
          </w:tcPr>
          <w:p w14:paraId="129C58C8" w14:textId="5A6E7B9C"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nil"/>
              <w:left w:val="nil"/>
              <w:bottom w:val="single" w:sz="4" w:space="0" w:color="auto"/>
              <w:right w:val="single" w:sz="4" w:space="0" w:color="auto"/>
            </w:tcBorders>
            <w:vAlign w:val="center"/>
          </w:tcPr>
          <w:p w14:paraId="1306A8B5" w14:textId="6AF32FE7" w:rsidR="004809E3" w:rsidRPr="0030155E" w:rsidRDefault="004809E3" w:rsidP="003A3251">
            <w:pPr>
              <w:spacing w:line="360" w:lineRule="auto"/>
              <w:jc w:val="center"/>
              <w:rPr>
                <w:color w:val="000000"/>
                <w:szCs w:val="28"/>
                <w:lang w:val="vi-VN"/>
              </w:rPr>
            </w:pPr>
          </w:p>
        </w:tc>
      </w:tr>
      <w:tr w:rsidR="004809E3" w:rsidRPr="0030155E" w14:paraId="16206D98" w14:textId="77777777" w:rsidTr="00FB5C89">
        <w:trPr>
          <w:trHeight w:val="375"/>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DC0E7" w14:textId="77777777" w:rsidR="004809E3" w:rsidRPr="0030155E" w:rsidRDefault="004809E3" w:rsidP="003A3251">
            <w:pPr>
              <w:spacing w:line="360" w:lineRule="auto"/>
              <w:jc w:val="center"/>
              <w:rPr>
                <w:color w:val="000000"/>
                <w:szCs w:val="28"/>
                <w:lang w:val="vi-VN"/>
              </w:rPr>
            </w:pPr>
            <w:r w:rsidRPr="0030155E">
              <w:rPr>
                <w:color w:val="000000"/>
                <w:szCs w:val="28"/>
                <w:lang w:val="vi-VN"/>
              </w:rPr>
              <w:t>6</w:t>
            </w:r>
          </w:p>
        </w:tc>
        <w:tc>
          <w:tcPr>
            <w:tcW w:w="4352" w:type="dxa"/>
            <w:tcBorders>
              <w:top w:val="single" w:sz="4" w:space="0" w:color="auto"/>
              <w:left w:val="nil"/>
              <w:bottom w:val="single" w:sz="4" w:space="0" w:color="auto"/>
              <w:right w:val="single" w:sz="4" w:space="0" w:color="auto"/>
            </w:tcBorders>
            <w:shd w:val="clear" w:color="auto" w:fill="auto"/>
            <w:noWrap/>
            <w:vAlign w:val="center"/>
            <w:hideMark/>
          </w:tcPr>
          <w:p w14:paraId="0EBE1CA3" w14:textId="77777777" w:rsidR="004809E3" w:rsidRPr="0030155E" w:rsidRDefault="004809E3" w:rsidP="004809E3">
            <w:pPr>
              <w:spacing w:line="360" w:lineRule="auto"/>
              <w:rPr>
                <w:color w:val="000000"/>
                <w:szCs w:val="28"/>
                <w:lang w:val="vi-VN"/>
              </w:rPr>
            </w:pPr>
            <w:r w:rsidRPr="0030155E">
              <w:rPr>
                <w:color w:val="000000"/>
                <w:szCs w:val="28"/>
                <w:lang w:val="vi-VN"/>
              </w:rPr>
              <w:t>Hoàn tất kiểm thử phần mềm</w:t>
            </w:r>
          </w:p>
        </w:tc>
        <w:tc>
          <w:tcPr>
            <w:tcW w:w="994" w:type="dxa"/>
            <w:tcBorders>
              <w:top w:val="single" w:sz="4" w:space="0" w:color="auto"/>
              <w:left w:val="nil"/>
              <w:bottom w:val="single" w:sz="4" w:space="0" w:color="auto"/>
              <w:right w:val="single" w:sz="4" w:space="0" w:color="auto"/>
            </w:tcBorders>
          </w:tcPr>
          <w:p w14:paraId="44BCCE18" w14:textId="77777777"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5D5978" w14:textId="612ADF13"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nil"/>
              <w:bottom w:val="single" w:sz="4" w:space="0" w:color="auto"/>
              <w:right w:val="single" w:sz="4" w:space="0" w:color="auto"/>
            </w:tcBorders>
            <w:shd w:val="clear" w:color="auto" w:fill="auto"/>
            <w:noWrap/>
            <w:vAlign w:val="center"/>
            <w:hideMark/>
          </w:tcPr>
          <w:p w14:paraId="4E3E0DEC" w14:textId="294F4DAB" w:rsidR="004809E3" w:rsidRPr="0030155E" w:rsidRDefault="00FB5C89" w:rsidP="003A3251">
            <w:pPr>
              <w:spacing w:line="360" w:lineRule="auto"/>
              <w:jc w:val="center"/>
              <w:rPr>
                <w:color w:val="000000"/>
                <w:szCs w:val="28"/>
                <w:lang w:val="vi-VN"/>
              </w:rPr>
            </w:pPr>
            <w:r w:rsidRPr="0030155E">
              <w:rPr>
                <w:color w:val="000000"/>
                <w:szCs w:val="28"/>
                <w:lang w:val="vi-VN"/>
              </w:rPr>
              <w:t>X</w:t>
            </w:r>
          </w:p>
        </w:tc>
        <w:tc>
          <w:tcPr>
            <w:tcW w:w="994" w:type="dxa"/>
            <w:tcBorders>
              <w:top w:val="single" w:sz="4" w:space="0" w:color="auto"/>
              <w:left w:val="nil"/>
              <w:bottom w:val="single" w:sz="4" w:space="0" w:color="auto"/>
              <w:right w:val="single" w:sz="4" w:space="0" w:color="auto"/>
            </w:tcBorders>
            <w:vAlign w:val="center"/>
          </w:tcPr>
          <w:p w14:paraId="3DA8F734" w14:textId="0E81B445" w:rsidR="004809E3" w:rsidRPr="0030155E" w:rsidRDefault="004809E3" w:rsidP="003A3251">
            <w:pPr>
              <w:spacing w:line="360" w:lineRule="auto"/>
              <w:jc w:val="center"/>
              <w:rPr>
                <w:color w:val="000000"/>
                <w:szCs w:val="28"/>
                <w:lang w:val="vi-VN"/>
              </w:rPr>
            </w:pPr>
          </w:p>
        </w:tc>
      </w:tr>
      <w:tr w:rsidR="004809E3" w:rsidRPr="0030155E" w14:paraId="5B82CE7C" w14:textId="77777777" w:rsidTr="00FB5C89">
        <w:trPr>
          <w:trHeight w:val="375"/>
        </w:trPr>
        <w:tc>
          <w:tcPr>
            <w:tcW w:w="74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1922AD" w14:textId="77777777" w:rsidR="004809E3" w:rsidRPr="0030155E" w:rsidRDefault="004809E3" w:rsidP="003A3251">
            <w:pPr>
              <w:spacing w:line="360" w:lineRule="auto"/>
              <w:jc w:val="center"/>
              <w:rPr>
                <w:color w:val="000000"/>
                <w:szCs w:val="28"/>
                <w:lang w:val="vi-VN"/>
              </w:rPr>
            </w:pPr>
            <w:r w:rsidRPr="0030155E">
              <w:rPr>
                <w:color w:val="000000"/>
                <w:szCs w:val="28"/>
                <w:lang w:val="vi-VN"/>
              </w:rPr>
              <w:t>7</w:t>
            </w:r>
          </w:p>
        </w:tc>
        <w:tc>
          <w:tcPr>
            <w:tcW w:w="4352" w:type="dxa"/>
            <w:tcBorders>
              <w:top w:val="single" w:sz="4" w:space="0" w:color="auto"/>
              <w:left w:val="nil"/>
              <w:bottom w:val="single" w:sz="4" w:space="0" w:color="auto"/>
              <w:right w:val="single" w:sz="4" w:space="0" w:color="auto"/>
            </w:tcBorders>
            <w:shd w:val="clear" w:color="auto" w:fill="auto"/>
            <w:noWrap/>
            <w:vAlign w:val="center"/>
          </w:tcPr>
          <w:p w14:paraId="60544B78" w14:textId="48204DA9" w:rsidR="004809E3" w:rsidRPr="0030155E" w:rsidRDefault="00E67D84" w:rsidP="004809E3">
            <w:pPr>
              <w:spacing w:line="360" w:lineRule="auto"/>
              <w:rPr>
                <w:color w:val="000000"/>
                <w:szCs w:val="28"/>
                <w:lang w:val="vi-VN"/>
              </w:rPr>
            </w:pPr>
            <w:r w:rsidRPr="00A23FCF">
              <w:rPr>
                <w:color w:val="000000"/>
                <w:szCs w:val="28"/>
                <w:lang w:val="vi-VN"/>
              </w:rPr>
              <w:t>K</w:t>
            </w:r>
            <w:r w:rsidR="004809E3" w:rsidRPr="00A23FCF">
              <w:rPr>
                <w:color w:val="000000"/>
                <w:szCs w:val="28"/>
                <w:lang w:val="vi-VN"/>
              </w:rPr>
              <w:t>ết</w:t>
            </w:r>
            <w:r w:rsidR="004809E3" w:rsidRPr="0030155E">
              <w:rPr>
                <w:color w:val="000000"/>
                <w:szCs w:val="28"/>
                <w:lang w:val="vi-VN"/>
              </w:rPr>
              <w:t xml:space="preserve"> thúc và chuyển giao hệ thống</w:t>
            </w:r>
          </w:p>
        </w:tc>
        <w:tc>
          <w:tcPr>
            <w:tcW w:w="994" w:type="dxa"/>
            <w:tcBorders>
              <w:top w:val="single" w:sz="4" w:space="0" w:color="auto"/>
              <w:left w:val="nil"/>
              <w:bottom w:val="single" w:sz="4" w:space="0" w:color="auto"/>
              <w:right w:val="single" w:sz="4" w:space="0" w:color="auto"/>
            </w:tcBorders>
          </w:tcPr>
          <w:p w14:paraId="7C758BCF" w14:textId="77777777"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E027EB" w14:textId="7F550A35"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nil"/>
              <w:bottom w:val="single" w:sz="4" w:space="0" w:color="auto"/>
              <w:right w:val="single" w:sz="4" w:space="0" w:color="auto"/>
            </w:tcBorders>
            <w:shd w:val="clear" w:color="auto" w:fill="auto"/>
            <w:noWrap/>
            <w:vAlign w:val="center"/>
          </w:tcPr>
          <w:p w14:paraId="5E68165F" w14:textId="77777777" w:rsidR="004809E3" w:rsidRPr="0030155E" w:rsidRDefault="004809E3" w:rsidP="003A3251">
            <w:pPr>
              <w:spacing w:line="360" w:lineRule="auto"/>
              <w:jc w:val="center"/>
              <w:rPr>
                <w:color w:val="000000"/>
                <w:szCs w:val="28"/>
                <w:lang w:val="vi-VN"/>
              </w:rPr>
            </w:pPr>
          </w:p>
        </w:tc>
        <w:tc>
          <w:tcPr>
            <w:tcW w:w="994" w:type="dxa"/>
            <w:tcBorders>
              <w:top w:val="single" w:sz="4" w:space="0" w:color="auto"/>
              <w:left w:val="nil"/>
              <w:bottom w:val="single" w:sz="4" w:space="0" w:color="auto"/>
              <w:right w:val="single" w:sz="4" w:space="0" w:color="auto"/>
            </w:tcBorders>
            <w:vAlign w:val="center"/>
          </w:tcPr>
          <w:p w14:paraId="5A2F1699" w14:textId="77777777" w:rsidR="004809E3" w:rsidRPr="0030155E" w:rsidRDefault="004809E3" w:rsidP="003A3251">
            <w:pPr>
              <w:spacing w:line="360" w:lineRule="auto"/>
              <w:jc w:val="center"/>
              <w:rPr>
                <w:color w:val="000000"/>
                <w:szCs w:val="28"/>
                <w:lang w:val="vi-VN"/>
              </w:rPr>
            </w:pPr>
            <w:r w:rsidRPr="0030155E">
              <w:rPr>
                <w:color w:val="000000"/>
                <w:szCs w:val="28"/>
                <w:lang w:val="vi-VN"/>
              </w:rPr>
              <w:t>X</w:t>
            </w:r>
          </w:p>
        </w:tc>
      </w:tr>
    </w:tbl>
    <w:p w14:paraId="5BD8B5A6" w14:textId="6EC5E43A" w:rsidR="00EA5284" w:rsidRPr="0030155E" w:rsidRDefault="000643A0" w:rsidP="00B359FE">
      <w:pPr>
        <w:pStyle w:val="Heading3"/>
        <w:jc w:val="center"/>
        <w:rPr>
          <w:rFonts w:ascii="Times New Roman" w:hAnsi="Times New Roman" w:cs="Times New Roman"/>
          <w:i/>
          <w:iCs/>
          <w:color w:val="000000" w:themeColor="text1"/>
          <w:sz w:val="28"/>
          <w:szCs w:val="28"/>
          <w:lang w:val="vi-VN"/>
        </w:rPr>
      </w:pPr>
      <w:bookmarkStart w:id="61" w:name="_Toc162342987"/>
      <w:bookmarkStart w:id="62" w:name="_Toc162347449"/>
      <w:r>
        <w:rPr>
          <w:rFonts w:ascii="Times New Roman" w:hAnsi="Times New Roman" w:cs="Times New Roman"/>
          <w:i/>
          <w:iCs/>
          <w:color w:val="000000" w:themeColor="text1"/>
          <w:sz w:val="28"/>
          <w:szCs w:val="28"/>
          <w:lang w:val="vi-VN"/>
        </w:rPr>
        <w:t>Bảng</w:t>
      </w:r>
      <w:r w:rsidR="00EA5284" w:rsidRPr="0030155E">
        <w:rPr>
          <w:rFonts w:ascii="Times New Roman" w:hAnsi="Times New Roman" w:cs="Times New Roman"/>
          <w:i/>
          <w:iCs/>
          <w:color w:val="000000" w:themeColor="text1"/>
          <w:sz w:val="28"/>
          <w:szCs w:val="28"/>
          <w:lang w:val="vi-VN"/>
        </w:rPr>
        <w:t xml:space="preserve"> 3.</w:t>
      </w:r>
      <w:r>
        <w:rPr>
          <w:rFonts w:ascii="Times New Roman" w:hAnsi="Times New Roman" w:cs="Times New Roman"/>
          <w:i/>
          <w:iCs/>
          <w:color w:val="000000" w:themeColor="text1"/>
          <w:sz w:val="28"/>
          <w:szCs w:val="28"/>
          <w:lang w:val="vi-VN"/>
        </w:rPr>
        <w:t>1</w:t>
      </w:r>
      <w:r w:rsidR="00EA5284" w:rsidRPr="0030155E">
        <w:rPr>
          <w:rFonts w:ascii="Times New Roman" w:hAnsi="Times New Roman" w:cs="Times New Roman"/>
          <w:i/>
          <w:iCs/>
          <w:color w:val="000000" w:themeColor="text1"/>
          <w:sz w:val="28"/>
          <w:szCs w:val="28"/>
          <w:lang w:val="vi-VN"/>
        </w:rPr>
        <w:t>: Bảng các mốc thời gian quan trọng</w:t>
      </w:r>
      <w:bookmarkEnd w:id="61"/>
      <w:bookmarkEnd w:id="62"/>
    </w:p>
    <w:p w14:paraId="65B19255" w14:textId="07A3D39B" w:rsidR="001204C9" w:rsidRDefault="00EA5284" w:rsidP="00F34A53">
      <w:pPr>
        <w:pStyle w:val="Heading1"/>
        <w:rPr>
          <w:rFonts w:ascii="Times New Roman" w:hAnsi="Times New Roman" w:cs="Times New Roman"/>
          <w:b/>
          <w:bCs/>
          <w:color w:val="000000" w:themeColor="text1"/>
          <w:sz w:val="28"/>
          <w:szCs w:val="28"/>
          <w:lang w:val="vi-VN"/>
        </w:rPr>
      </w:pPr>
      <w:bookmarkStart w:id="63" w:name="_Toc162342988"/>
      <w:bookmarkStart w:id="64" w:name="_Toc162347450"/>
      <w:r w:rsidRPr="0030155E">
        <w:rPr>
          <w:rFonts w:ascii="Times New Roman" w:hAnsi="Times New Roman" w:cs="Times New Roman"/>
          <w:b/>
          <w:bCs/>
          <w:color w:val="000000" w:themeColor="text1"/>
          <w:sz w:val="28"/>
          <w:szCs w:val="28"/>
          <w:lang w:val="vi-VN"/>
        </w:rPr>
        <w:t>3.</w:t>
      </w:r>
      <w:r w:rsidR="008C3F4B" w:rsidRPr="0030155E">
        <w:rPr>
          <w:rFonts w:ascii="Times New Roman" w:hAnsi="Times New Roman" w:cs="Times New Roman"/>
          <w:b/>
          <w:bCs/>
          <w:color w:val="000000" w:themeColor="text1"/>
          <w:sz w:val="28"/>
          <w:szCs w:val="28"/>
          <w:lang w:val="vi-VN"/>
        </w:rPr>
        <w:t>4</w:t>
      </w:r>
      <w:r w:rsidRPr="0030155E">
        <w:rPr>
          <w:rFonts w:ascii="Times New Roman" w:hAnsi="Times New Roman" w:cs="Times New Roman"/>
          <w:b/>
          <w:bCs/>
          <w:color w:val="000000" w:themeColor="text1"/>
          <w:sz w:val="28"/>
          <w:szCs w:val="28"/>
          <w:lang w:val="vi-VN"/>
        </w:rPr>
        <w:t>. Biểu đồ Gantt chi tiết</w:t>
      </w:r>
      <w:bookmarkEnd w:id="63"/>
      <w:bookmarkEnd w:id="64"/>
    </w:p>
    <w:p w14:paraId="61894D16" w14:textId="7A0AF2A7" w:rsidR="008B07E9" w:rsidRPr="0079782D" w:rsidRDefault="008B07E9" w:rsidP="0079782D">
      <w:pPr>
        <w:pStyle w:val="Heading3"/>
        <w:rPr>
          <w:rFonts w:ascii="Times New Roman" w:hAnsi="Times New Roman" w:cs="Times New Roman"/>
          <w:b/>
          <w:color w:val="auto"/>
          <w:sz w:val="26"/>
          <w:szCs w:val="26"/>
          <w:lang w:val="vi-VN"/>
        </w:rPr>
      </w:pPr>
      <w:bookmarkStart w:id="65" w:name="_Toc162347451"/>
      <w:r w:rsidRPr="0079782D">
        <w:rPr>
          <w:rFonts w:ascii="Times New Roman" w:hAnsi="Times New Roman" w:cs="Times New Roman"/>
          <w:b/>
          <w:color w:val="auto"/>
          <w:sz w:val="26"/>
          <w:szCs w:val="26"/>
          <w:lang w:val="vi-VN"/>
        </w:rPr>
        <w:t xml:space="preserve">3.4.1. </w:t>
      </w:r>
      <w:r w:rsidR="001A666F" w:rsidRPr="0079782D">
        <w:rPr>
          <w:rFonts w:ascii="Times New Roman" w:hAnsi="Times New Roman" w:cs="Times New Roman"/>
          <w:b/>
          <w:color w:val="auto"/>
          <w:sz w:val="26"/>
          <w:szCs w:val="26"/>
          <w:lang w:val="vi-VN"/>
        </w:rPr>
        <w:t>Biểu đồ Gantt chi tiết lập kế hoạch cho dự án</w:t>
      </w:r>
      <w:bookmarkEnd w:id="65"/>
    </w:p>
    <w:p w14:paraId="7BFC43CC" w14:textId="39F15B0F" w:rsidR="00BB79CE" w:rsidRDefault="00D55786" w:rsidP="008B07E9">
      <w:pPr>
        <w:rPr>
          <w:b/>
          <w:bCs/>
          <w:lang w:val="vi-VN"/>
        </w:rPr>
      </w:pPr>
      <w:r w:rsidRPr="00D55786">
        <w:rPr>
          <w:noProof/>
        </w:rPr>
        <w:drawing>
          <wp:inline distT="0" distB="0" distL="0" distR="0" wp14:anchorId="7B3F1361" wp14:editId="57899E9F">
            <wp:extent cx="5943600" cy="1664335"/>
            <wp:effectExtent l="0" t="0" r="0" b="0"/>
            <wp:docPr id="17343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356832" name=""/>
                    <pic:cNvPicPr/>
                  </pic:nvPicPr>
                  <pic:blipFill>
                    <a:blip r:embed="rId18"/>
                    <a:stretch>
                      <a:fillRect/>
                    </a:stretch>
                  </pic:blipFill>
                  <pic:spPr>
                    <a:xfrm>
                      <a:off x="0" y="0"/>
                      <a:ext cx="5943600" cy="1664335"/>
                    </a:xfrm>
                    <a:prstGeom prst="rect">
                      <a:avLst/>
                    </a:prstGeom>
                  </pic:spPr>
                </pic:pic>
              </a:graphicData>
            </a:graphic>
          </wp:inline>
        </w:drawing>
      </w:r>
    </w:p>
    <w:p w14:paraId="79A624E9" w14:textId="321AF304" w:rsidR="001A2BB5" w:rsidRPr="00824DEE" w:rsidRDefault="000643A0" w:rsidP="00FD48C9">
      <w:pPr>
        <w:pStyle w:val="Heading3"/>
        <w:jc w:val="center"/>
        <w:rPr>
          <w:rFonts w:ascii="Times New Roman" w:hAnsi="Times New Roman" w:cs="Times New Roman"/>
          <w:i/>
          <w:sz w:val="26"/>
          <w:szCs w:val="26"/>
          <w:lang w:val="vi-VN"/>
        </w:rPr>
      </w:pPr>
      <w:bookmarkStart w:id="66" w:name="_Toc162347452"/>
      <w:r w:rsidRPr="00FD48C9">
        <w:rPr>
          <w:rFonts w:ascii="Times New Roman" w:hAnsi="Times New Roman" w:cs="Times New Roman"/>
          <w:i/>
          <w:color w:val="auto"/>
          <w:sz w:val="26"/>
          <w:szCs w:val="26"/>
          <w:lang w:val="vi-VN"/>
        </w:rPr>
        <w:lastRenderedPageBreak/>
        <w:t xml:space="preserve">Hình </w:t>
      </w:r>
      <w:r w:rsidR="001A666F" w:rsidRPr="00FD48C9">
        <w:rPr>
          <w:rFonts w:ascii="Times New Roman" w:hAnsi="Times New Roman" w:cs="Times New Roman"/>
          <w:i/>
          <w:color w:val="auto"/>
          <w:sz w:val="26"/>
          <w:szCs w:val="26"/>
          <w:lang w:val="vi-VN"/>
        </w:rPr>
        <w:t>3.3: Biểu đồ Gantt chi tiết lập kế hoạch cho dự án</w:t>
      </w:r>
      <w:bookmarkEnd w:id="66"/>
    </w:p>
    <w:p w14:paraId="297B3D5D" w14:textId="4F209C7D" w:rsidR="008B07E9" w:rsidRPr="0079782D" w:rsidRDefault="008B07E9" w:rsidP="0079782D">
      <w:pPr>
        <w:pStyle w:val="Heading3"/>
        <w:rPr>
          <w:rFonts w:ascii="Times New Roman" w:hAnsi="Times New Roman" w:cs="Times New Roman"/>
          <w:b/>
          <w:color w:val="auto"/>
          <w:sz w:val="26"/>
          <w:szCs w:val="26"/>
          <w:lang w:val="vi-VN"/>
        </w:rPr>
      </w:pPr>
      <w:bookmarkStart w:id="67" w:name="_Toc162347453"/>
      <w:r w:rsidRPr="0079782D">
        <w:rPr>
          <w:rFonts w:ascii="Times New Roman" w:hAnsi="Times New Roman" w:cs="Times New Roman"/>
          <w:b/>
          <w:color w:val="auto"/>
          <w:sz w:val="26"/>
          <w:szCs w:val="26"/>
          <w:lang w:val="vi-VN"/>
        </w:rPr>
        <w:t xml:space="preserve">3.4.2. </w:t>
      </w:r>
      <w:r w:rsidR="00FF5C97" w:rsidRPr="0079782D">
        <w:rPr>
          <w:rFonts w:ascii="Times New Roman" w:hAnsi="Times New Roman" w:cs="Times New Roman"/>
          <w:b/>
          <w:color w:val="auto"/>
          <w:sz w:val="26"/>
          <w:szCs w:val="26"/>
          <w:lang w:val="vi-VN"/>
        </w:rPr>
        <w:t>Biểu đồ Gantt chi tiết xác định yêu cầu</w:t>
      </w:r>
      <w:bookmarkEnd w:id="67"/>
    </w:p>
    <w:p w14:paraId="0BA9BAB7" w14:textId="2B415379" w:rsidR="00DE3FDA" w:rsidRPr="00304E98" w:rsidRDefault="00C7739B" w:rsidP="008B07E9">
      <w:pPr>
        <w:rPr>
          <w:rFonts w:cs="Times New Roman"/>
          <w:b/>
          <w:sz w:val="26"/>
          <w:szCs w:val="26"/>
          <w:lang w:val="vi-VN"/>
        </w:rPr>
      </w:pPr>
      <w:r>
        <w:rPr>
          <w:noProof/>
        </w:rPr>
        <w:drawing>
          <wp:inline distT="0" distB="0" distL="0" distR="0" wp14:anchorId="042C1157" wp14:editId="2F9F91E6">
            <wp:extent cx="5943600" cy="1699260"/>
            <wp:effectExtent l="0" t="0" r="0" b="0"/>
            <wp:docPr id="2129227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27191" name=""/>
                    <pic:cNvPicPr/>
                  </pic:nvPicPr>
                  <pic:blipFill>
                    <a:blip r:embed="rId19"/>
                    <a:stretch>
                      <a:fillRect/>
                    </a:stretch>
                  </pic:blipFill>
                  <pic:spPr>
                    <a:xfrm>
                      <a:off x="0" y="0"/>
                      <a:ext cx="5943600" cy="1699260"/>
                    </a:xfrm>
                    <a:prstGeom prst="rect">
                      <a:avLst/>
                    </a:prstGeom>
                  </pic:spPr>
                </pic:pic>
              </a:graphicData>
            </a:graphic>
          </wp:inline>
        </w:drawing>
      </w:r>
    </w:p>
    <w:p w14:paraId="20BF17ED" w14:textId="7C9693BB" w:rsidR="001A2BB5" w:rsidRPr="00FD48C9" w:rsidRDefault="001A666F" w:rsidP="00FD48C9">
      <w:pPr>
        <w:pStyle w:val="Heading3"/>
        <w:jc w:val="center"/>
        <w:rPr>
          <w:rFonts w:ascii="Times New Roman" w:hAnsi="Times New Roman" w:cs="Times New Roman"/>
          <w:i/>
          <w:color w:val="auto"/>
          <w:sz w:val="26"/>
          <w:szCs w:val="26"/>
          <w:lang w:val="vi-VN"/>
        </w:rPr>
      </w:pPr>
      <w:bookmarkStart w:id="68" w:name="_Toc162347454"/>
      <w:r w:rsidRPr="00FD48C9">
        <w:rPr>
          <w:rFonts w:ascii="Times New Roman" w:hAnsi="Times New Roman" w:cs="Times New Roman"/>
          <w:i/>
          <w:color w:val="auto"/>
          <w:sz w:val="26"/>
          <w:szCs w:val="26"/>
          <w:lang w:val="vi-VN"/>
        </w:rPr>
        <w:t>Hình 3.4: Biểu đồ Gantt chi tiết xác định yêu cầu</w:t>
      </w:r>
      <w:bookmarkEnd w:id="68"/>
    </w:p>
    <w:p w14:paraId="01BAECD7" w14:textId="0A81CDF2" w:rsidR="00FF5C97" w:rsidRPr="0079782D" w:rsidRDefault="00FF5C97" w:rsidP="0079782D">
      <w:pPr>
        <w:pStyle w:val="Heading3"/>
        <w:rPr>
          <w:rFonts w:ascii="Times New Roman" w:hAnsi="Times New Roman" w:cs="Times New Roman"/>
          <w:b/>
          <w:color w:val="auto"/>
          <w:sz w:val="26"/>
          <w:szCs w:val="26"/>
          <w:lang w:val="vi-VN"/>
        </w:rPr>
      </w:pPr>
      <w:bookmarkStart w:id="69" w:name="_Toc162347455"/>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3</w:t>
      </w:r>
      <w:r w:rsidRPr="0079782D">
        <w:rPr>
          <w:rFonts w:ascii="Times New Roman" w:hAnsi="Times New Roman" w:cs="Times New Roman"/>
          <w:b/>
          <w:color w:val="auto"/>
          <w:sz w:val="26"/>
          <w:szCs w:val="26"/>
          <w:lang w:val="vi-VN"/>
        </w:rPr>
        <w:t xml:space="preserve">. Biểu đồ Gantt chi tiết </w:t>
      </w:r>
      <w:r w:rsidR="00C87526" w:rsidRPr="0079782D">
        <w:rPr>
          <w:rFonts w:ascii="Times New Roman" w:hAnsi="Times New Roman" w:cs="Times New Roman"/>
          <w:b/>
          <w:color w:val="auto"/>
          <w:sz w:val="26"/>
          <w:szCs w:val="26"/>
          <w:lang w:val="vi-VN"/>
        </w:rPr>
        <w:t>phân tích hệ thống</w:t>
      </w:r>
      <w:bookmarkEnd w:id="69"/>
    </w:p>
    <w:p w14:paraId="373C44E1" w14:textId="0AA934C6" w:rsidR="00133847" w:rsidRPr="00304E98" w:rsidRDefault="00601F50" w:rsidP="00FF5C97">
      <w:pPr>
        <w:rPr>
          <w:rFonts w:cs="Times New Roman"/>
          <w:b/>
          <w:sz w:val="26"/>
          <w:szCs w:val="26"/>
          <w:lang w:val="vi-VN"/>
        </w:rPr>
      </w:pPr>
      <w:r>
        <w:rPr>
          <w:noProof/>
        </w:rPr>
        <w:drawing>
          <wp:inline distT="0" distB="0" distL="0" distR="0" wp14:anchorId="185A5132" wp14:editId="04FCCCCB">
            <wp:extent cx="5943600" cy="2014220"/>
            <wp:effectExtent l="0" t="0" r="0" b="5080"/>
            <wp:docPr id="72057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3569" name=""/>
                    <pic:cNvPicPr/>
                  </pic:nvPicPr>
                  <pic:blipFill>
                    <a:blip r:embed="rId20"/>
                    <a:stretch>
                      <a:fillRect/>
                    </a:stretch>
                  </pic:blipFill>
                  <pic:spPr>
                    <a:xfrm>
                      <a:off x="0" y="0"/>
                      <a:ext cx="5943600" cy="2014220"/>
                    </a:xfrm>
                    <a:prstGeom prst="rect">
                      <a:avLst/>
                    </a:prstGeom>
                  </pic:spPr>
                </pic:pic>
              </a:graphicData>
            </a:graphic>
          </wp:inline>
        </w:drawing>
      </w:r>
    </w:p>
    <w:p w14:paraId="18954EE7" w14:textId="479E733F" w:rsidR="001A2BB5" w:rsidRPr="00FD48C9" w:rsidRDefault="001A666F" w:rsidP="00FD48C9">
      <w:pPr>
        <w:pStyle w:val="Heading3"/>
        <w:jc w:val="center"/>
        <w:rPr>
          <w:rFonts w:ascii="Times New Roman" w:hAnsi="Times New Roman" w:cs="Times New Roman"/>
          <w:i/>
          <w:color w:val="auto"/>
          <w:sz w:val="26"/>
          <w:szCs w:val="26"/>
          <w:lang w:val="vi-VN"/>
        </w:rPr>
      </w:pPr>
      <w:bookmarkStart w:id="70" w:name="_Toc162347456"/>
      <w:r w:rsidRPr="00FD48C9">
        <w:rPr>
          <w:rFonts w:ascii="Times New Roman" w:hAnsi="Times New Roman" w:cs="Times New Roman"/>
          <w:i/>
          <w:color w:val="auto"/>
          <w:sz w:val="26"/>
          <w:szCs w:val="26"/>
          <w:lang w:val="vi-VN"/>
        </w:rPr>
        <w:t>Hình 3.5: Biểu đồ Gantt chi tiết phân tích hệ thống</w:t>
      </w:r>
      <w:bookmarkEnd w:id="70"/>
    </w:p>
    <w:p w14:paraId="00D5E61C" w14:textId="3FEA7EFE" w:rsidR="00FF5C97" w:rsidRPr="0079782D" w:rsidRDefault="00FF5C97" w:rsidP="0079782D">
      <w:pPr>
        <w:pStyle w:val="Heading3"/>
        <w:rPr>
          <w:rFonts w:ascii="Times New Roman" w:hAnsi="Times New Roman" w:cs="Times New Roman"/>
          <w:b/>
          <w:color w:val="auto"/>
          <w:sz w:val="26"/>
          <w:szCs w:val="26"/>
          <w:lang w:val="vi-VN"/>
        </w:rPr>
      </w:pPr>
      <w:bookmarkStart w:id="71" w:name="_Toc162347457"/>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4</w:t>
      </w:r>
      <w:r w:rsidRPr="0079782D">
        <w:rPr>
          <w:rFonts w:ascii="Times New Roman" w:hAnsi="Times New Roman" w:cs="Times New Roman"/>
          <w:b/>
          <w:color w:val="auto"/>
          <w:sz w:val="26"/>
          <w:szCs w:val="26"/>
          <w:lang w:val="vi-VN"/>
        </w:rPr>
        <w:t xml:space="preserve">. Biểu đồ Gantt chi tiết </w:t>
      </w:r>
      <w:r w:rsidR="00C87526" w:rsidRPr="0079782D">
        <w:rPr>
          <w:rFonts w:ascii="Times New Roman" w:hAnsi="Times New Roman" w:cs="Times New Roman"/>
          <w:b/>
          <w:color w:val="auto"/>
          <w:sz w:val="26"/>
          <w:szCs w:val="26"/>
          <w:lang w:val="vi-VN"/>
        </w:rPr>
        <w:t>thiết kế giao diện</w:t>
      </w:r>
      <w:bookmarkEnd w:id="71"/>
    </w:p>
    <w:p w14:paraId="7D148A8E" w14:textId="25D94E42" w:rsidR="00CA76F8" w:rsidRPr="00304E98" w:rsidRDefault="00154F5B" w:rsidP="00FF5C97">
      <w:pPr>
        <w:rPr>
          <w:rFonts w:cs="Times New Roman"/>
          <w:b/>
          <w:sz w:val="26"/>
          <w:szCs w:val="26"/>
          <w:lang w:val="vi-VN"/>
        </w:rPr>
      </w:pPr>
      <w:r>
        <w:rPr>
          <w:noProof/>
        </w:rPr>
        <w:drawing>
          <wp:inline distT="0" distB="0" distL="0" distR="0" wp14:anchorId="1C9C0C2D" wp14:editId="44493E12">
            <wp:extent cx="5943600" cy="979805"/>
            <wp:effectExtent l="0" t="0" r="0" b="0"/>
            <wp:docPr id="181635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54170" name=""/>
                    <pic:cNvPicPr/>
                  </pic:nvPicPr>
                  <pic:blipFill>
                    <a:blip r:embed="rId21"/>
                    <a:stretch>
                      <a:fillRect/>
                    </a:stretch>
                  </pic:blipFill>
                  <pic:spPr>
                    <a:xfrm>
                      <a:off x="0" y="0"/>
                      <a:ext cx="5943600" cy="979805"/>
                    </a:xfrm>
                    <a:prstGeom prst="rect">
                      <a:avLst/>
                    </a:prstGeom>
                  </pic:spPr>
                </pic:pic>
              </a:graphicData>
            </a:graphic>
          </wp:inline>
        </w:drawing>
      </w:r>
    </w:p>
    <w:p w14:paraId="3C75D01A" w14:textId="384636AB" w:rsidR="001A2BB5" w:rsidRPr="00FD48C9" w:rsidRDefault="001A666F" w:rsidP="00FD48C9">
      <w:pPr>
        <w:pStyle w:val="Heading3"/>
        <w:jc w:val="center"/>
        <w:rPr>
          <w:rFonts w:ascii="Times New Roman" w:hAnsi="Times New Roman" w:cs="Times New Roman"/>
          <w:i/>
          <w:color w:val="auto"/>
          <w:sz w:val="26"/>
          <w:szCs w:val="26"/>
          <w:lang w:val="vi-VN"/>
        </w:rPr>
      </w:pPr>
      <w:bookmarkStart w:id="72" w:name="_Toc162347458"/>
      <w:r w:rsidRPr="00FD48C9">
        <w:rPr>
          <w:rFonts w:ascii="Times New Roman" w:hAnsi="Times New Roman" w:cs="Times New Roman"/>
          <w:i/>
          <w:color w:val="auto"/>
          <w:sz w:val="26"/>
          <w:szCs w:val="26"/>
          <w:lang w:val="vi-VN"/>
        </w:rPr>
        <w:lastRenderedPageBreak/>
        <w:t>Hình 3.6: Biểu đồ Gantt chi tiết thiết kế giao diện</w:t>
      </w:r>
      <w:bookmarkEnd w:id="72"/>
    </w:p>
    <w:p w14:paraId="283337F0" w14:textId="0AC2F968" w:rsidR="00FF5C97" w:rsidRPr="0079782D" w:rsidRDefault="00FF5C97" w:rsidP="0079782D">
      <w:pPr>
        <w:pStyle w:val="Heading3"/>
        <w:rPr>
          <w:rFonts w:ascii="Times New Roman" w:hAnsi="Times New Roman" w:cs="Times New Roman"/>
          <w:b/>
          <w:color w:val="auto"/>
          <w:sz w:val="26"/>
          <w:szCs w:val="26"/>
          <w:lang w:val="vi-VN"/>
        </w:rPr>
      </w:pPr>
      <w:bookmarkStart w:id="73" w:name="_Toc162347459"/>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5</w:t>
      </w:r>
      <w:r w:rsidRPr="0079782D">
        <w:rPr>
          <w:rFonts w:ascii="Times New Roman" w:hAnsi="Times New Roman" w:cs="Times New Roman"/>
          <w:b/>
          <w:color w:val="auto"/>
          <w:sz w:val="26"/>
          <w:szCs w:val="26"/>
          <w:lang w:val="vi-VN"/>
        </w:rPr>
        <w:t xml:space="preserve">. Biểu đồ Gantt chi tiết </w:t>
      </w:r>
      <w:r w:rsidR="001A2BB5" w:rsidRPr="0079782D">
        <w:rPr>
          <w:rFonts w:ascii="Times New Roman" w:hAnsi="Times New Roman" w:cs="Times New Roman"/>
          <w:b/>
          <w:color w:val="auto"/>
          <w:sz w:val="26"/>
          <w:szCs w:val="26"/>
          <w:lang w:val="vi-VN"/>
        </w:rPr>
        <w:t>xây dựng hệ thống</w:t>
      </w:r>
      <w:bookmarkEnd w:id="73"/>
    </w:p>
    <w:p w14:paraId="3DC17246" w14:textId="313CAE30" w:rsidR="00CA76F8" w:rsidRDefault="00FF76BE" w:rsidP="00FF5C97">
      <w:pPr>
        <w:rPr>
          <w:rFonts w:cs="Times New Roman"/>
          <w:b/>
          <w:sz w:val="26"/>
          <w:szCs w:val="26"/>
          <w:lang w:val="vi-VN"/>
        </w:rPr>
      </w:pPr>
      <w:r>
        <w:rPr>
          <w:noProof/>
        </w:rPr>
        <w:drawing>
          <wp:inline distT="0" distB="0" distL="0" distR="0" wp14:anchorId="7FF331FD" wp14:editId="40427109">
            <wp:extent cx="5943600" cy="1656080"/>
            <wp:effectExtent l="0" t="0" r="0" b="1270"/>
            <wp:docPr id="1360537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7068" name=""/>
                    <pic:cNvPicPr/>
                  </pic:nvPicPr>
                  <pic:blipFill>
                    <a:blip r:embed="rId22"/>
                    <a:stretch>
                      <a:fillRect/>
                    </a:stretch>
                  </pic:blipFill>
                  <pic:spPr>
                    <a:xfrm>
                      <a:off x="0" y="0"/>
                      <a:ext cx="5943600" cy="1656080"/>
                    </a:xfrm>
                    <a:prstGeom prst="rect">
                      <a:avLst/>
                    </a:prstGeom>
                  </pic:spPr>
                </pic:pic>
              </a:graphicData>
            </a:graphic>
          </wp:inline>
        </w:drawing>
      </w:r>
    </w:p>
    <w:p w14:paraId="58B162E1" w14:textId="349C4E94" w:rsidR="00FF76BE" w:rsidRPr="00304E98" w:rsidRDefault="00E0297E" w:rsidP="00FF5C97">
      <w:pPr>
        <w:rPr>
          <w:rFonts w:cs="Times New Roman"/>
          <w:b/>
          <w:sz w:val="26"/>
          <w:szCs w:val="26"/>
          <w:lang w:val="vi-VN"/>
        </w:rPr>
      </w:pPr>
      <w:r w:rsidRPr="00E0297E">
        <w:rPr>
          <w:noProof/>
        </w:rPr>
        <w:drawing>
          <wp:inline distT="0" distB="0" distL="0" distR="0" wp14:anchorId="6B7F574F" wp14:editId="2C850AB5">
            <wp:extent cx="5943600" cy="1287145"/>
            <wp:effectExtent l="0" t="0" r="0" b="8255"/>
            <wp:docPr id="8815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7436" name=""/>
                    <pic:cNvPicPr/>
                  </pic:nvPicPr>
                  <pic:blipFill>
                    <a:blip r:embed="rId23"/>
                    <a:stretch>
                      <a:fillRect/>
                    </a:stretch>
                  </pic:blipFill>
                  <pic:spPr>
                    <a:xfrm>
                      <a:off x="0" y="0"/>
                      <a:ext cx="5943600" cy="1287145"/>
                    </a:xfrm>
                    <a:prstGeom prst="rect">
                      <a:avLst/>
                    </a:prstGeom>
                  </pic:spPr>
                </pic:pic>
              </a:graphicData>
            </a:graphic>
          </wp:inline>
        </w:drawing>
      </w:r>
    </w:p>
    <w:p w14:paraId="11636081" w14:textId="10D67192" w:rsidR="001A2BB5" w:rsidRPr="00FD48C9" w:rsidRDefault="001A666F" w:rsidP="00FD48C9">
      <w:pPr>
        <w:pStyle w:val="Heading3"/>
        <w:jc w:val="center"/>
        <w:rPr>
          <w:rFonts w:ascii="Times New Roman" w:hAnsi="Times New Roman" w:cs="Times New Roman"/>
          <w:i/>
          <w:color w:val="auto"/>
          <w:sz w:val="26"/>
          <w:szCs w:val="26"/>
          <w:lang w:val="vi-VN"/>
        </w:rPr>
      </w:pPr>
      <w:bookmarkStart w:id="74" w:name="_Toc162347460"/>
      <w:r w:rsidRPr="00FD48C9">
        <w:rPr>
          <w:rFonts w:ascii="Times New Roman" w:hAnsi="Times New Roman" w:cs="Times New Roman"/>
          <w:i/>
          <w:color w:val="auto"/>
          <w:sz w:val="26"/>
          <w:szCs w:val="26"/>
          <w:lang w:val="vi-VN"/>
        </w:rPr>
        <w:t>Hình 3.7: Biểu đồ Gantt chi tiết lập xây dựng hệ thống</w:t>
      </w:r>
      <w:bookmarkEnd w:id="74"/>
    </w:p>
    <w:p w14:paraId="3220442D" w14:textId="259628AE" w:rsidR="00FF5C97" w:rsidRPr="0079782D" w:rsidRDefault="00FF5C97" w:rsidP="0079782D">
      <w:pPr>
        <w:pStyle w:val="Heading3"/>
        <w:rPr>
          <w:rFonts w:ascii="Times New Roman" w:hAnsi="Times New Roman" w:cs="Times New Roman"/>
          <w:b/>
          <w:color w:val="auto"/>
          <w:sz w:val="26"/>
          <w:szCs w:val="26"/>
          <w:lang w:val="vi-VN"/>
        </w:rPr>
      </w:pPr>
      <w:bookmarkStart w:id="75" w:name="_Toc162347461"/>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6</w:t>
      </w:r>
      <w:r w:rsidRPr="0079782D">
        <w:rPr>
          <w:rFonts w:ascii="Times New Roman" w:hAnsi="Times New Roman" w:cs="Times New Roman"/>
          <w:b/>
          <w:color w:val="auto"/>
          <w:sz w:val="26"/>
          <w:szCs w:val="26"/>
          <w:lang w:val="vi-VN"/>
        </w:rPr>
        <w:t xml:space="preserve">. Biểu đồ Gantt chi tiết </w:t>
      </w:r>
      <w:r w:rsidR="001A2BB5" w:rsidRPr="0079782D">
        <w:rPr>
          <w:rFonts w:ascii="Times New Roman" w:hAnsi="Times New Roman" w:cs="Times New Roman"/>
          <w:b/>
          <w:color w:val="auto"/>
          <w:sz w:val="26"/>
          <w:szCs w:val="26"/>
          <w:lang w:val="vi-VN"/>
        </w:rPr>
        <w:t>kiểm thử phần mềm</w:t>
      </w:r>
      <w:bookmarkEnd w:id="75"/>
    </w:p>
    <w:p w14:paraId="59DCF1E9" w14:textId="58C45872" w:rsidR="001C1B4B" w:rsidRDefault="00757350" w:rsidP="00FF5C97">
      <w:pPr>
        <w:rPr>
          <w:rFonts w:cs="Times New Roman"/>
          <w:b/>
          <w:sz w:val="26"/>
          <w:szCs w:val="26"/>
          <w:lang w:val="vi-VN"/>
        </w:rPr>
      </w:pPr>
      <w:r>
        <w:rPr>
          <w:noProof/>
        </w:rPr>
        <w:drawing>
          <wp:inline distT="0" distB="0" distL="0" distR="0" wp14:anchorId="7F81E693" wp14:editId="653B0EF6">
            <wp:extent cx="5943600" cy="1982470"/>
            <wp:effectExtent l="0" t="0" r="0" b="0"/>
            <wp:docPr id="944871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871020" name=""/>
                    <pic:cNvPicPr/>
                  </pic:nvPicPr>
                  <pic:blipFill>
                    <a:blip r:embed="rId24"/>
                    <a:stretch>
                      <a:fillRect/>
                    </a:stretch>
                  </pic:blipFill>
                  <pic:spPr>
                    <a:xfrm>
                      <a:off x="0" y="0"/>
                      <a:ext cx="5943600" cy="1982470"/>
                    </a:xfrm>
                    <a:prstGeom prst="rect">
                      <a:avLst/>
                    </a:prstGeom>
                  </pic:spPr>
                </pic:pic>
              </a:graphicData>
            </a:graphic>
          </wp:inline>
        </w:drawing>
      </w:r>
    </w:p>
    <w:p w14:paraId="68326BAF" w14:textId="68189E6A" w:rsidR="00757350" w:rsidRDefault="00CB7D18" w:rsidP="00FF5C97">
      <w:pPr>
        <w:rPr>
          <w:rFonts w:cs="Times New Roman"/>
          <w:b/>
          <w:sz w:val="26"/>
          <w:szCs w:val="26"/>
          <w:lang w:val="vi-VN"/>
        </w:rPr>
      </w:pPr>
      <w:r>
        <w:rPr>
          <w:noProof/>
        </w:rPr>
        <w:lastRenderedPageBreak/>
        <w:drawing>
          <wp:inline distT="0" distB="0" distL="0" distR="0" wp14:anchorId="13822D70" wp14:editId="0FA214CC">
            <wp:extent cx="5943600" cy="2085340"/>
            <wp:effectExtent l="0" t="0" r="0" b="0"/>
            <wp:docPr id="147033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37722" name=""/>
                    <pic:cNvPicPr/>
                  </pic:nvPicPr>
                  <pic:blipFill>
                    <a:blip r:embed="rId25"/>
                    <a:stretch>
                      <a:fillRect/>
                    </a:stretch>
                  </pic:blipFill>
                  <pic:spPr>
                    <a:xfrm>
                      <a:off x="0" y="0"/>
                      <a:ext cx="5943600" cy="2085340"/>
                    </a:xfrm>
                    <a:prstGeom prst="rect">
                      <a:avLst/>
                    </a:prstGeom>
                  </pic:spPr>
                </pic:pic>
              </a:graphicData>
            </a:graphic>
          </wp:inline>
        </w:drawing>
      </w:r>
    </w:p>
    <w:p w14:paraId="580B6C7E" w14:textId="3331E408" w:rsidR="00753A3B" w:rsidRPr="00304E98" w:rsidRDefault="00753A3B" w:rsidP="00FF5C97">
      <w:pPr>
        <w:rPr>
          <w:rFonts w:cs="Times New Roman"/>
          <w:b/>
          <w:sz w:val="26"/>
          <w:szCs w:val="26"/>
          <w:lang w:val="vi-VN"/>
        </w:rPr>
      </w:pPr>
      <w:r>
        <w:rPr>
          <w:noProof/>
        </w:rPr>
        <w:drawing>
          <wp:inline distT="0" distB="0" distL="0" distR="0" wp14:anchorId="1C05E83E" wp14:editId="07CF4C1F">
            <wp:extent cx="5943539" cy="1948979"/>
            <wp:effectExtent l="0" t="0" r="635" b="0"/>
            <wp:docPr id="174808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85904" name=""/>
                    <pic:cNvPicPr/>
                  </pic:nvPicPr>
                  <pic:blipFill rotWithShape="1">
                    <a:blip r:embed="rId26"/>
                    <a:srcRect t="8324"/>
                    <a:stretch/>
                  </pic:blipFill>
                  <pic:spPr bwMode="auto">
                    <a:xfrm>
                      <a:off x="0" y="0"/>
                      <a:ext cx="5943600" cy="1948999"/>
                    </a:xfrm>
                    <a:prstGeom prst="rect">
                      <a:avLst/>
                    </a:prstGeom>
                    <a:ln>
                      <a:noFill/>
                    </a:ln>
                    <a:extLst>
                      <a:ext uri="{53640926-AAD7-44D8-BBD7-CCE9431645EC}">
                        <a14:shadowObscured xmlns:a14="http://schemas.microsoft.com/office/drawing/2010/main"/>
                      </a:ext>
                    </a:extLst>
                  </pic:spPr>
                </pic:pic>
              </a:graphicData>
            </a:graphic>
          </wp:inline>
        </w:drawing>
      </w:r>
    </w:p>
    <w:p w14:paraId="5EA8241D" w14:textId="07D82607" w:rsidR="000A12C7" w:rsidRPr="00304E98" w:rsidRDefault="000A12C7" w:rsidP="00FF5C97">
      <w:pPr>
        <w:rPr>
          <w:rFonts w:cs="Times New Roman"/>
          <w:b/>
          <w:sz w:val="26"/>
          <w:szCs w:val="26"/>
          <w:lang w:val="vi-VN"/>
        </w:rPr>
      </w:pPr>
    </w:p>
    <w:p w14:paraId="5AADF078" w14:textId="2D5B0334" w:rsidR="001A2BB5" w:rsidRPr="00FD48C9" w:rsidRDefault="001A666F" w:rsidP="00FD48C9">
      <w:pPr>
        <w:pStyle w:val="Heading3"/>
        <w:jc w:val="center"/>
        <w:rPr>
          <w:rFonts w:ascii="Times New Roman" w:hAnsi="Times New Roman" w:cs="Times New Roman"/>
          <w:i/>
          <w:color w:val="auto"/>
          <w:sz w:val="26"/>
          <w:szCs w:val="26"/>
          <w:lang w:val="vi-VN"/>
        </w:rPr>
      </w:pPr>
      <w:bookmarkStart w:id="76" w:name="_Toc162347462"/>
      <w:r w:rsidRPr="00FD48C9">
        <w:rPr>
          <w:rFonts w:ascii="Times New Roman" w:hAnsi="Times New Roman" w:cs="Times New Roman"/>
          <w:i/>
          <w:color w:val="auto"/>
          <w:sz w:val="26"/>
          <w:szCs w:val="26"/>
          <w:lang w:val="vi-VN"/>
        </w:rPr>
        <w:t>Hình 3.8: Biểu đồ Gantt chi tiết lập kiểm thử phần mềm</w:t>
      </w:r>
      <w:bookmarkEnd w:id="76"/>
    </w:p>
    <w:p w14:paraId="3FD56A81" w14:textId="618A368C" w:rsidR="00FF5C97" w:rsidRPr="0079782D" w:rsidRDefault="00FF5C97" w:rsidP="0079782D">
      <w:pPr>
        <w:pStyle w:val="Heading3"/>
        <w:rPr>
          <w:rFonts w:ascii="Times New Roman" w:hAnsi="Times New Roman" w:cs="Times New Roman"/>
          <w:b/>
          <w:color w:val="auto"/>
          <w:sz w:val="26"/>
          <w:szCs w:val="26"/>
          <w:lang w:val="vi-VN"/>
        </w:rPr>
      </w:pPr>
      <w:bookmarkStart w:id="77" w:name="_Toc162347463"/>
      <w:r w:rsidRPr="0079782D">
        <w:rPr>
          <w:rFonts w:ascii="Times New Roman" w:hAnsi="Times New Roman" w:cs="Times New Roman"/>
          <w:b/>
          <w:color w:val="auto"/>
          <w:sz w:val="26"/>
          <w:szCs w:val="26"/>
          <w:lang w:val="vi-VN"/>
        </w:rPr>
        <w:t>3.4.</w:t>
      </w:r>
      <w:r w:rsidR="003E4FBA">
        <w:rPr>
          <w:rFonts w:ascii="Times New Roman" w:hAnsi="Times New Roman" w:cs="Times New Roman"/>
          <w:b/>
          <w:color w:val="auto"/>
          <w:sz w:val="26"/>
          <w:szCs w:val="26"/>
          <w:lang w:val="vi-VN"/>
        </w:rPr>
        <w:t>7</w:t>
      </w:r>
      <w:r w:rsidRPr="0079782D">
        <w:rPr>
          <w:rFonts w:ascii="Times New Roman" w:hAnsi="Times New Roman" w:cs="Times New Roman"/>
          <w:b/>
          <w:color w:val="auto"/>
          <w:sz w:val="26"/>
          <w:szCs w:val="26"/>
          <w:lang w:val="vi-VN"/>
        </w:rPr>
        <w:t xml:space="preserve">. Biểu đồ Gantt chi tiết </w:t>
      </w:r>
      <w:r w:rsidR="001A2BB5" w:rsidRPr="0079782D">
        <w:rPr>
          <w:rFonts w:ascii="Times New Roman" w:hAnsi="Times New Roman" w:cs="Times New Roman"/>
          <w:b/>
          <w:color w:val="auto"/>
          <w:sz w:val="26"/>
          <w:szCs w:val="26"/>
          <w:lang w:val="vi-VN"/>
        </w:rPr>
        <w:t>kết thúc dự án và chuyển giao hệ thống</w:t>
      </w:r>
      <w:bookmarkEnd w:id="77"/>
    </w:p>
    <w:p w14:paraId="0396A3EB" w14:textId="4681C766" w:rsidR="00B5626B" w:rsidRPr="00304E98" w:rsidRDefault="00466A3D" w:rsidP="00FA51E0">
      <w:pPr>
        <w:rPr>
          <w:rFonts w:cs="Times New Roman"/>
          <w:i/>
          <w:color w:val="000000" w:themeColor="text1"/>
          <w:sz w:val="26"/>
          <w:szCs w:val="26"/>
          <w:lang w:val="vi-VN"/>
        </w:rPr>
      </w:pPr>
      <w:r>
        <w:rPr>
          <w:noProof/>
        </w:rPr>
        <w:drawing>
          <wp:inline distT="0" distB="0" distL="0" distR="0" wp14:anchorId="7BCB5DB5" wp14:editId="3A45E659">
            <wp:extent cx="5943600" cy="544830"/>
            <wp:effectExtent l="0" t="0" r="0" b="7620"/>
            <wp:docPr id="64758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584309" name=""/>
                    <pic:cNvPicPr/>
                  </pic:nvPicPr>
                  <pic:blipFill>
                    <a:blip r:embed="rId27"/>
                    <a:stretch>
                      <a:fillRect/>
                    </a:stretch>
                  </pic:blipFill>
                  <pic:spPr>
                    <a:xfrm>
                      <a:off x="0" y="0"/>
                      <a:ext cx="5943600" cy="544830"/>
                    </a:xfrm>
                    <a:prstGeom prst="rect">
                      <a:avLst/>
                    </a:prstGeom>
                  </pic:spPr>
                </pic:pic>
              </a:graphicData>
            </a:graphic>
          </wp:inline>
        </w:drawing>
      </w:r>
    </w:p>
    <w:p w14:paraId="5A04AB43" w14:textId="584544FE" w:rsidR="001A666F" w:rsidRPr="00FD48C9" w:rsidRDefault="001A666F" w:rsidP="00FD48C9">
      <w:pPr>
        <w:pStyle w:val="Heading3"/>
        <w:jc w:val="center"/>
        <w:rPr>
          <w:rFonts w:ascii="Times New Roman" w:hAnsi="Times New Roman" w:cs="Times New Roman"/>
          <w:i/>
          <w:color w:val="auto"/>
          <w:sz w:val="26"/>
          <w:szCs w:val="26"/>
          <w:lang w:val="vi-VN"/>
        </w:rPr>
      </w:pPr>
      <w:bookmarkStart w:id="78" w:name="_Toc162347464"/>
      <w:r w:rsidRPr="00FD48C9">
        <w:rPr>
          <w:rFonts w:ascii="Times New Roman" w:hAnsi="Times New Roman" w:cs="Times New Roman"/>
          <w:i/>
          <w:color w:val="auto"/>
          <w:sz w:val="26"/>
          <w:szCs w:val="26"/>
          <w:lang w:val="vi-VN"/>
        </w:rPr>
        <w:t>Hình 3.9: Biểu đồ Gantt chi tiết kết thúc dự án và chuyển giao hệ thống</w:t>
      </w:r>
      <w:bookmarkEnd w:id="78"/>
    </w:p>
    <w:p w14:paraId="4CAEE1A5" w14:textId="1152FDAB" w:rsidR="004E4CE6" w:rsidRPr="00304E98" w:rsidRDefault="004E4CE6" w:rsidP="004E4CE6">
      <w:pPr>
        <w:rPr>
          <w:rFonts w:cs="Times New Roman"/>
          <w:b/>
          <w:sz w:val="26"/>
          <w:szCs w:val="26"/>
          <w:lang w:val="vi-VN"/>
        </w:rPr>
      </w:pPr>
      <w:r w:rsidRPr="00304E98">
        <w:rPr>
          <w:rFonts w:cs="Times New Roman"/>
          <w:b/>
          <w:sz w:val="26"/>
          <w:szCs w:val="26"/>
          <w:lang w:val="vi-VN"/>
        </w:rPr>
        <w:t>3.</w:t>
      </w:r>
      <w:r w:rsidR="00D50513" w:rsidRPr="00304E98">
        <w:rPr>
          <w:rFonts w:cs="Times New Roman"/>
          <w:b/>
          <w:sz w:val="26"/>
          <w:szCs w:val="26"/>
          <w:lang w:val="vi-VN"/>
        </w:rPr>
        <w:t>5</w:t>
      </w:r>
      <w:ins w:id="79" w:author="Microsoft Word" w:date="2024-03-19T14:43:00Z">
        <w:r w:rsidR="00D50513" w:rsidRPr="00304E98">
          <w:rPr>
            <w:rFonts w:cs="Times New Roman"/>
            <w:b/>
            <w:sz w:val="26"/>
            <w:szCs w:val="26"/>
            <w:lang w:val="vi-VN"/>
          </w:rPr>
          <w:t>.</w:t>
        </w:r>
      </w:ins>
      <w:r w:rsidRPr="00304E98">
        <w:rPr>
          <w:rFonts w:cs="Times New Roman"/>
          <w:b/>
          <w:sz w:val="26"/>
          <w:szCs w:val="26"/>
          <w:lang w:val="vi-VN"/>
        </w:rPr>
        <w:t xml:space="preserve"> </w:t>
      </w:r>
      <w:r w:rsidR="008D3858" w:rsidRPr="00304E98">
        <w:rPr>
          <w:rFonts w:cs="Times New Roman"/>
          <w:b/>
          <w:sz w:val="26"/>
          <w:szCs w:val="26"/>
          <w:lang w:val="vi-VN"/>
        </w:rPr>
        <w:t xml:space="preserve">Tính xác xuất hoàn thành dự án </w:t>
      </w:r>
    </w:p>
    <w:p w14:paraId="58A6A021" w14:textId="77777777" w:rsidR="009628A0" w:rsidRPr="00304E98" w:rsidRDefault="00D50513" w:rsidP="004E4CE6">
      <w:pPr>
        <w:rPr>
          <w:rFonts w:cs="Times New Roman"/>
          <w:b/>
          <w:sz w:val="26"/>
          <w:szCs w:val="26"/>
          <w:lang w:val="vi-VN"/>
        </w:rPr>
      </w:pPr>
      <w:r w:rsidRPr="00304E98">
        <w:rPr>
          <w:rFonts w:cs="Times New Roman"/>
          <w:b/>
          <w:sz w:val="26"/>
          <w:szCs w:val="26"/>
          <w:lang w:val="vi-VN"/>
        </w:rPr>
        <w:t xml:space="preserve">3.5.1. </w:t>
      </w:r>
      <w:r w:rsidR="009628A0" w:rsidRPr="00304E98">
        <w:rPr>
          <w:rFonts w:cs="Times New Roman"/>
          <w:b/>
          <w:sz w:val="26"/>
          <w:szCs w:val="26"/>
          <w:lang w:val="vi-VN"/>
        </w:rPr>
        <w:t xml:space="preserve">Các giá trị cần tính </w:t>
      </w:r>
    </w:p>
    <w:p w14:paraId="0298E4A4" w14:textId="500534EA" w:rsidR="00145C48" w:rsidRPr="00304E98" w:rsidRDefault="007C2886" w:rsidP="004E4CE6">
      <w:pPr>
        <w:rPr>
          <w:rFonts w:cs="Times New Roman"/>
          <w:b/>
          <w:sz w:val="26"/>
          <w:szCs w:val="26"/>
          <w:lang w:val="vi-VN"/>
        </w:rPr>
      </w:pPr>
      <w:r>
        <w:rPr>
          <w:noProof/>
        </w:rPr>
        <w:lastRenderedPageBreak/>
        <w:drawing>
          <wp:inline distT="0" distB="0" distL="0" distR="0" wp14:anchorId="13184511" wp14:editId="251E5094">
            <wp:extent cx="5471634" cy="2720576"/>
            <wp:effectExtent l="0" t="0" r="0" b="3810"/>
            <wp:docPr id="1427414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14307" name=""/>
                    <pic:cNvPicPr/>
                  </pic:nvPicPr>
                  <pic:blipFill>
                    <a:blip r:embed="rId28"/>
                    <a:stretch>
                      <a:fillRect/>
                    </a:stretch>
                  </pic:blipFill>
                  <pic:spPr>
                    <a:xfrm>
                      <a:off x="0" y="0"/>
                      <a:ext cx="5471634" cy="2720576"/>
                    </a:xfrm>
                    <a:prstGeom prst="rect">
                      <a:avLst/>
                    </a:prstGeom>
                  </pic:spPr>
                </pic:pic>
              </a:graphicData>
            </a:graphic>
          </wp:inline>
        </w:drawing>
      </w:r>
    </w:p>
    <w:p w14:paraId="0E110CC8" w14:textId="77777777" w:rsidR="002E6BA2" w:rsidRPr="00304E98" w:rsidRDefault="009628A0" w:rsidP="004E4CE6">
      <w:pPr>
        <w:rPr>
          <w:rFonts w:cs="Times New Roman"/>
          <w:b/>
          <w:sz w:val="26"/>
          <w:szCs w:val="26"/>
          <w:lang w:val="vi-VN"/>
        </w:rPr>
      </w:pPr>
      <w:r w:rsidRPr="00304E98">
        <w:rPr>
          <w:rFonts w:cs="Times New Roman"/>
          <w:b/>
          <w:sz w:val="26"/>
          <w:szCs w:val="26"/>
          <w:lang w:val="vi-VN"/>
        </w:rPr>
        <w:t>3.5.2. Biểu đồ</w:t>
      </w:r>
    </w:p>
    <w:p w14:paraId="0DBF2E38" w14:textId="7D71B3F1" w:rsidR="00D50513" w:rsidRPr="00304E98" w:rsidRDefault="00D50513" w:rsidP="004E4CE6">
      <w:pPr>
        <w:rPr>
          <w:rFonts w:cs="Times New Roman"/>
          <w:b/>
          <w:sz w:val="26"/>
          <w:szCs w:val="26"/>
          <w:lang w:val="vi-VN"/>
        </w:rPr>
      </w:pPr>
      <w:r w:rsidRPr="00304E98">
        <w:rPr>
          <w:rFonts w:cs="Times New Roman"/>
          <w:b/>
          <w:sz w:val="26"/>
          <w:szCs w:val="26"/>
          <w:lang w:val="vi-VN"/>
        </w:rPr>
        <w:t xml:space="preserve"> </w:t>
      </w:r>
      <w:r w:rsidR="00815C0B" w:rsidRPr="00815C0B">
        <w:rPr>
          <w:rFonts w:cs="Times New Roman"/>
          <w:b/>
          <w:bCs/>
          <w:noProof/>
          <w:sz w:val="26"/>
          <w:szCs w:val="26"/>
          <w:lang w:val="vi-VN"/>
        </w:rPr>
        <w:drawing>
          <wp:inline distT="0" distB="0" distL="0" distR="0" wp14:anchorId="54B7A69C" wp14:editId="2DD5D401">
            <wp:extent cx="5943600" cy="3625850"/>
            <wp:effectExtent l="0" t="0" r="0" b="0"/>
            <wp:docPr id="108329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95066" name=""/>
                    <pic:cNvPicPr/>
                  </pic:nvPicPr>
                  <pic:blipFill>
                    <a:blip r:embed="rId29"/>
                    <a:stretch>
                      <a:fillRect/>
                    </a:stretch>
                  </pic:blipFill>
                  <pic:spPr>
                    <a:xfrm>
                      <a:off x="0" y="0"/>
                      <a:ext cx="5943600" cy="3625850"/>
                    </a:xfrm>
                    <a:prstGeom prst="rect">
                      <a:avLst/>
                    </a:prstGeom>
                  </pic:spPr>
                </pic:pic>
              </a:graphicData>
            </a:graphic>
          </wp:inline>
        </w:drawing>
      </w:r>
    </w:p>
    <w:p w14:paraId="71346F16" w14:textId="002B0B5A" w:rsidR="00971283" w:rsidRPr="00304E98" w:rsidRDefault="00971283">
      <w:pPr>
        <w:rPr>
          <w:rFonts w:cs="Times New Roman"/>
          <w:sz w:val="26"/>
          <w:szCs w:val="26"/>
          <w:lang w:val="vi-VN"/>
        </w:rPr>
      </w:pPr>
    </w:p>
    <w:p w14:paraId="16A20403" w14:textId="77777777" w:rsidR="001C0E55" w:rsidRPr="00304E98" w:rsidRDefault="001C0E55">
      <w:pPr>
        <w:rPr>
          <w:rFonts w:eastAsiaTheme="majorEastAsia" w:cs="Times New Roman"/>
          <w:b/>
          <w:color w:val="000000" w:themeColor="text1"/>
          <w:sz w:val="26"/>
          <w:szCs w:val="26"/>
          <w:lang w:val="vi-VN"/>
        </w:rPr>
      </w:pPr>
      <w:r w:rsidRPr="00304E98">
        <w:rPr>
          <w:rFonts w:cs="Times New Roman"/>
          <w:b/>
          <w:color w:val="000000" w:themeColor="text1"/>
          <w:sz w:val="26"/>
          <w:szCs w:val="26"/>
          <w:lang w:val="vi-VN"/>
        </w:rPr>
        <w:br w:type="page"/>
      </w:r>
    </w:p>
    <w:p w14:paraId="2E31EF3C" w14:textId="07850F20" w:rsidR="002873E7" w:rsidRPr="00304E98" w:rsidRDefault="002873E7" w:rsidP="005B0428">
      <w:pPr>
        <w:pStyle w:val="Heading1"/>
        <w:jc w:val="center"/>
        <w:rPr>
          <w:rFonts w:ascii="Times New Roman" w:hAnsi="Times New Roman" w:cs="Times New Roman"/>
          <w:b/>
          <w:color w:val="000000" w:themeColor="text1"/>
          <w:sz w:val="26"/>
          <w:szCs w:val="26"/>
          <w:lang w:val="vi-VN"/>
        </w:rPr>
      </w:pPr>
      <w:bookmarkStart w:id="80" w:name="_Toc162342989"/>
      <w:bookmarkStart w:id="81" w:name="_Toc162347465"/>
      <w:r w:rsidRPr="00304E98">
        <w:rPr>
          <w:rFonts w:ascii="Times New Roman" w:hAnsi="Times New Roman" w:cs="Times New Roman"/>
          <w:b/>
          <w:color w:val="000000" w:themeColor="text1"/>
          <w:sz w:val="26"/>
          <w:szCs w:val="26"/>
          <w:lang w:val="vi-VN"/>
        </w:rPr>
        <w:lastRenderedPageBreak/>
        <w:t>CHƯƠNG 4: QUẢN LÝ CHI PHÍ DỰ ÁN</w:t>
      </w:r>
      <w:bookmarkEnd w:id="80"/>
      <w:bookmarkEnd w:id="81"/>
    </w:p>
    <w:p w14:paraId="0FB46CB3" w14:textId="67045EBA" w:rsidR="00E55A79" w:rsidRPr="0030155E" w:rsidRDefault="00E55A79" w:rsidP="004912D6">
      <w:pPr>
        <w:pStyle w:val="Heading2"/>
        <w:rPr>
          <w:rFonts w:ascii="Times New Roman" w:hAnsi="Times New Roman" w:cs="Times New Roman"/>
          <w:b/>
          <w:bCs/>
          <w:color w:val="000000" w:themeColor="text1"/>
          <w:lang w:val="vi-VN"/>
        </w:rPr>
      </w:pPr>
      <w:bookmarkStart w:id="82" w:name="_Toc162342990"/>
      <w:bookmarkStart w:id="83" w:name="_Toc162347466"/>
      <w:r w:rsidRPr="0030155E">
        <w:rPr>
          <w:rFonts w:ascii="Times New Roman" w:hAnsi="Times New Roman" w:cs="Times New Roman"/>
          <w:b/>
          <w:bCs/>
          <w:color w:val="000000" w:themeColor="text1"/>
          <w:lang w:val="vi-VN"/>
        </w:rPr>
        <w:t xml:space="preserve">4.1. </w:t>
      </w:r>
      <w:r w:rsidR="004912D6" w:rsidRPr="0030155E">
        <w:rPr>
          <w:rFonts w:ascii="Times New Roman" w:hAnsi="Times New Roman" w:cs="Times New Roman"/>
          <w:b/>
          <w:bCs/>
          <w:color w:val="000000" w:themeColor="text1"/>
          <w:lang w:val="vi-VN"/>
        </w:rPr>
        <w:t xml:space="preserve"> Chi phí cho nhân công</w:t>
      </w:r>
      <w:bookmarkEnd w:id="82"/>
      <w:bookmarkEnd w:id="83"/>
      <w:r w:rsidR="004912D6" w:rsidRPr="0030155E">
        <w:rPr>
          <w:rFonts w:ascii="Times New Roman" w:hAnsi="Times New Roman" w:cs="Times New Roman"/>
          <w:b/>
          <w:bCs/>
          <w:color w:val="000000" w:themeColor="text1"/>
          <w:lang w:val="vi-VN"/>
        </w:rPr>
        <w:t xml:space="preserve"> </w:t>
      </w:r>
    </w:p>
    <w:tbl>
      <w:tblPr>
        <w:tblStyle w:val="TableGrid"/>
        <w:tblpPr w:leftFromText="180" w:rightFromText="180" w:vertAnchor="text" w:tblpY="1"/>
        <w:tblOverlap w:val="never"/>
        <w:tblW w:w="0" w:type="auto"/>
        <w:tblLook w:val="04A0" w:firstRow="1" w:lastRow="0" w:firstColumn="1" w:lastColumn="0" w:noHBand="0" w:noVBand="1"/>
      </w:tblPr>
      <w:tblGrid>
        <w:gridCol w:w="842"/>
        <w:gridCol w:w="1562"/>
        <w:gridCol w:w="1840"/>
        <w:gridCol w:w="3406"/>
        <w:gridCol w:w="1549"/>
      </w:tblGrid>
      <w:tr w:rsidR="001A0DAF" w:rsidRPr="0030155E" w14:paraId="1630E897" w14:textId="765841EB" w:rsidTr="005137A3">
        <w:trPr>
          <w:trHeight w:val="676"/>
        </w:trPr>
        <w:tc>
          <w:tcPr>
            <w:tcW w:w="842" w:type="dxa"/>
            <w:vAlign w:val="center"/>
          </w:tcPr>
          <w:p w14:paraId="35B5E97D"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STT</w:t>
            </w:r>
          </w:p>
        </w:tc>
        <w:tc>
          <w:tcPr>
            <w:tcW w:w="1562" w:type="dxa"/>
            <w:vAlign w:val="center"/>
          </w:tcPr>
          <w:p w14:paraId="1ECB2CEA"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Họ và tên</w:t>
            </w:r>
          </w:p>
        </w:tc>
        <w:tc>
          <w:tcPr>
            <w:tcW w:w="1840" w:type="dxa"/>
            <w:vAlign w:val="center"/>
          </w:tcPr>
          <w:p w14:paraId="144FE312" w14:textId="3D29E926" w:rsidR="001A0DAF" w:rsidRPr="00304E98" w:rsidRDefault="001A0DAF" w:rsidP="00AE55E8">
            <w:pPr>
              <w:jc w:val="center"/>
              <w:rPr>
                <w:rFonts w:cs="Times New Roman"/>
                <w:sz w:val="26"/>
                <w:szCs w:val="26"/>
                <w:lang w:val="vi-VN"/>
              </w:rPr>
            </w:pPr>
            <w:r w:rsidRPr="00304E98">
              <w:rPr>
                <w:rFonts w:cs="Times New Roman"/>
                <w:sz w:val="26"/>
                <w:szCs w:val="26"/>
                <w:lang w:val="vi-VN"/>
              </w:rPr>
              <w:t>Mã nhân công</w:t>
            </w:r>
          </w:p>
        </w:tc>
        <w:tc>
          <w:tcPr>
            <w:tcW w:w="3406" w:type="dxa"/>
            <w:vAlign w:val="center"/>
          </w:tcPr>
          <w:p w14:paraId="7386D1F0" w14:textId="3DF5A88C" w:rsidR="001A0DAF" w:rsidRPr="00304E98" w:rsidRDefault="001A0DAF" w:rsidP="00AE55E8">
            <w:pPr>
              <w:jc w:val="center"/>
              <w:rPr>
                <w:rFonts w:cs="Times New Roman"/>
                <w:sz w:val="26"/>
                <w:szCs w:val="26"/>
                <w:lang w:val="vi-VN"/>
              </w:rPr>
            </w:pPr>
            <w:r w:rsidRPr="00304E98">
              <w:rPr>
                <w:rFonts w:cs="Times New Roman"/>
                <w:sz w:val="26"/>
                <w:szCs w:val="26"/>
                <w:lang w:val="vi-VN"/>
              </w:rPr>
              <w:t>Vị trí tham gia</w:t>
            </w:r>
          </w:p>
        </w:tc>
        <w:tc>
          <w:tcPr>
            <w:tcW w:w="1526" w:type="dxa"/>
            <w:vAlign w:val="center"/>
          </w:tcPr>
          <w:p w14:paraId="32E5BB19" w14:textId="6433DE81" w:rsidR="001A0DAF" w:rsidRPr="00304E98" w:rsidRDefault="001A0DAF" w:rsidP="00AE55E8">
            <w:pPr>
              <w:jc w:val="center"/>
              <w:rPr>
                <w:rFonts w:cs="Times New Roman"/>
                <w:sz w:val="26"/>
                <w:szCs w:val="26"/>
                <w:lang w:val="vi-VN"/>
              </w:rPr>
            </w:pPr>
            <w:r w:rsidRPr="00304E98">
              <w:rPr>
                <w:rFonts w:cs="Times New Roman"/>
                <w:sz w:val="26"/>
                <w:szCs w:val="26"/>
                <w:lang w:val="vi-VN"/>
              </w:rPr>
              <w:t>Lương/</w:t>
            </w:r>
            <w:r w:rsidR="00214952" w:rsidRPr="00304E98">
              <w:rPr>
                <w:rFonts w:cs="Times New Roman"/>
                <w:sz w:val="26"/>
                <w:szCs w:val="26"/>
                <w:lang w:val="vi-VN"/>
              </w:rPr>
              <w:t>Ngày</w:t>
            </w:r>
          </w:p>
        </w:tc>
      </w:tr>
      <w:tr w:rsidR="001A0DAF" w:rsidRPr="0030155E" w14:paraId="29DD237F" w14:textId="08D21F6D" w:rsidTr="005137A3">
        <w:trPr>
          <w:trHeight w:val="871"/>
        </w:trPr>
        <w:tc>
          <w:tcPr>
            <w:tcW w:w="842" w:type="dxa"/>
            <w:vAlign w:val="center"/>
          </w:tcPr>
          <w:p w14:paraId="6D579AD5"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1</w:t>
            </w:r>
          </w:p>
        </w:tc>
        <w:tc>
          <w:tcPr>
            <w:tcW w:w="1562" w:type="dxa"/>
            <w:vAlign w:val="center"/>
          </w:tcPr>
          <w:p w14:paraId="54DBBD23"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Nguyễn Ngọc Đức</w:t>
            </w:r>
          </w:p>
        </w:tc>
        <w:tc>
          <w:tcPr>
            <w:tcW w:w="1840" w:type="dxa"/>
            <w:vAlign w:val="center"/>
          </w:tcPr>
          <w:p w14:paraId="429B0433" w14:textId="248B4F03" w:rsidR="001A0DAF" w:rsidRPr="00304E98" w:rsidRDefault="001A0DAF" w:rsidP="00AE55E8">
            <w:pPr>
              <w:jc w:val="center"/>
              <w:rPr>
                <w:rFonts w:cs="Times New Roman"/>
                <w:sz w:val="26"/>
                <w:szCs w:val="26"/>
                <w:lang w:val="vi-VN"/>
              </w:rPr>
            </w:pPr>
            <w:r w:rsidRPr="00304E98">
              <w:rPr>
                <w:rFonts w:cs="Times New Roman"/>
                <w:sz w:val="26"/>
                <w:szCs w:val="26"/>
                <w:lang w:val="vi-VN"/>
              </w:rPr>
              <w:t>NND</w:t>
            </w:r>
          </w:p>
        </w:tc>
        <w:tc>
          <w:tcPr>
            <w:tcW w:w="3406" w:type="dxa"/>
            <w:vAlign w:val="center"/>
          </w:tcPr>
          <w:p w14:paraId="0CF3C6F4" w14:textId="04080456" w:rsidR="001A0DAF" w:rsidRPr="00304E98" w:rsidRDefault="001A0DAF" w:rsidP="00AE55E8">
            <w:pPr>
              <w:jc w:val="center"/>
              <w:rPr>
                <w:rFonts w:cs="Times New Roman"/>
                <w:sz w:val="26"/>
                <w:szCs w:val="26"/>
                <w:lang w:val="vi-VN"/>
              </w:rPr>
            </w:pPr>
            <w:r w:rsidRPr="00304E98">
              <w:rPr>
                <w:rFonts w:cs="Times New Roman"/>
                <w:sz w:val="26"/>
                <w:szCs w:val="26"/>
                <w:lang w:val="vi-VN"/>
              </w:rPr>
              <w:t>Lập trình viên C#</w:t>
            </w:r>
          </w:p>
          <w:p w14:paraId="7F242CF1"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Quản lý dự án</w:t>
            </w:r>
          </w:p>
        </w:tc>
        <w:tc>
          <w:tcPr>
            <w:tcW w:w="1526" w:type="dxa"/>
            <w:vAlign w:val="center"/>
          </w:tcPr>
          <w:p w14:paraId="000C4688" w14:textId="3ED4915F" w:rsidR="001A0DAF" w:rsidRPr="00304E98" w:rsidRDefault="001C7877" w:rsidP="00AE55E8">
            <w:pPr>
              <w:jc w:val="center"/>
              <w:rPr>
                <w:rFonts w:cs="Times New Roman"/>
                <w:sz w:val="26"/>
                <w:szCs w:val="26"/>
                <w:lang w:val="vi-VN"/>
              </w:rPr>
            </w:pPr>
            <w:r w:rsidRPr="00304E98">
              <w:rPr>
                <w:rFonts w:cs="Times New Roman"/>
                <w:sz w:val="26"/>
                <w:szCs w:val="26"/>
                <w:lang w:val="vi-VN"/>
              </w:rPr>
              <w:t>20</w:t>
            </w:r>
            <w:r w:rsidR="00214952" w:rsidRPr="00304E98">
              <w:rPr>
                <w:rFonts w:cs="Times New Roman"/>
                <w:sz w:val="26"/>
                <w:szCs w:val="26"/>
                <w:lang w:val="vi-VN"/>
              </w:rPr>
              <w:t>0.000</w:t>
            </w:r>
          </w:p>
        </w:tc>
      </w:tr>
      <w:tr w:rsidR="001A0DAF" w:rsidRPr="0030155E" w14:paraId="4AB639C2" w14:textId="15736EAE" w:rsidTr="005137A3">
        <w:trPr>
          <w:trHeight w:val="1030"/>
        </w:trPr>
        <w:tc>
          <w:tcPr>
            <w:tcW w:w="842" w:type="dxa"/>
            <w:vAlign w:val="center"/>
          </w:tcPr>
          <w:p w14:paraId="23A7820D"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2</w:t>
            </w:r>
          </w:p>
        </w:tc>
        <w:tc>
          <w:tcPr>
            <w:tcW w:w="1562" w:type="dxa"/>
            <w:vAlign w:val="center"/>
          </w:tcPr>
          <w:p w14:paraId="6C34E810"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Nguyễn Tiến Đạt</w:t>
            </w:r>
          </w:p>
        </w:tc>
        <w:tc>
          <w:tcPr>
            <w:tcW w:w="1840" w:type="dxa"/>
            <w:vAlign w:val="center"/>
          </w:tcPr>
          <w:p w14:paraId="148EE5D1" w14:textId="267675FB" w:rsidR="001A0DAF" w:rsidRPr="00304E98" w:rsidRDefault="001A0DAF" w:rsidP="00AE55E8">
            <w:pPr>
              <w:jc w:val="center"/>
              <w:rPr>
                <w:rFonts w:cs="Times New Roman"/>
                <w:sz w:val="26"/>
                <w:szCs w:val="26"/>
                <w:lang w:val="vi-VN"/>
              </w:rPr>
            </w:pPr>
            <w:r w:rsidRPr="00304E98">
              <w:rPr>
                <w:rFonts w:cs="Times New Roman"/>
                <w:sz w:val="26"/>
                <w:szCs w:val="26"/>
                <w:lang w:val="vi-VN"/>
              </w:rPr>
              <w:t>NTD</w:t>
            </w:r>
          </w:p>
        </w:tc>
        <w:tc>
          <w:tcPr>
            <w:tcW w:w="3406" w:type="dxa"/>
            <w:vAlign w:val="center"/>
          </w:tcPr>
          <w:p w14:paraId="44B7A89F" w14:textId="1A4CEF8E" w:rsidR="001A0DAF" w:rsidRPr="00304E98" w:rsidRDefault="001A0DAF" w:rsidP="00AE55E8">
            <w:pPr>
              <w:jc w:val="center"/>
              <w:rPr>
                <w:rFonts w:cs="Times New Roman"/>
                <w:sz w:val="26"/>
                <w:szCs w:val="26"/>
                <w:lang w:val="vi-VN"/>
              </w:rPr>
            </w:pPr>
            <w:r w:rsidRPr="00304E98">
              <w:rPr>
                <w:rFonts w:cs="Times New Roman"/>
                <w:sz w:val="26"/>
                <w:szCs w:val="26"/>
                <w:lang w:val="vi-VN"/>
              </w:rPr>
              <w:t>Lập trình viên C#</w:t>
            </w:r>
          </w:p>
          <w:p w14:paraId="54CCAA83"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Lập trình viên BackEnd(SQL)</w:t>
            </w:r>
          </w:p>
        </w:tc>
        <w:tc>
          <w:tcPr>
            <w:tcW w:w="1526" w:type="dxa"/>
            <w:vAlign w:val="center"/>
          </w:tcPr>
          <w:p w14:paraId="0869D63E" w14:textId="00FA1228" w:rsidR="001A0DAF" w:rsidRPr="00304E98" w:rsidRDefault="00D83E62" w:rsidP="00AE55E8">
            <w:pPr>
              <w:jc w:val="center"/>
              <w:rPr>
                <w:rFonts w:cs="Times New Roman"/>
                <w:sz w:val="26"/>
                <w:szCs w:val="26"/>
                <w:lang w:val="vi-VN"/>
              </w:rPr>
            </w:pPr>
            <w:r w:rsidRPr="00304E98">
              <w:rPr>
                <w:rFonts w:cs="Times New Roman"/>
                <w:sz w:val="26"/>
                <w:szCs w:val="26"/>
                <w:lang w:val="vi-VN"/>
              </w:rPr>
              <w:t>1</w:t>
            </w:r>
            <w:r w:rsidR="00214952" w:rsidRPr="00304E98">
              <w:rPr>
                <w:rFonts w:cs="Times New Roman"/>
                <w:sz w:val="26"/>
                <w:szCs w:val="26"/>
                <w:lang w:val="vi-VN"/>
              </w:rPr>
              <w:t>50.000</w:t>
            </w:r>
          </w:p>
        </w:tc>
      </w:tr>
      <w:tr w:rsidR="001A0DAF" w:rsidRPr="0030155E" w14:paraId="0CB5A06C" w14:textId="455E402E" w:rsidTr="005137A3">
        <w:trPr>
          <w:trHeight w:val="925"/>
        </w:trPr>
        <w:tc>
          <w:tcPr>
            <w:tcW w:w="842" w:type="dxa"/>
            <w:vAlign w:val="center"/>
          </w:tcPr>
          <w:p w14:paraId="4BD29CF8"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3</w:t>
            </w:r>
          </w:p>
        </w:tc>
        <w:tc>
          <w:tcPr>
            <w:tcW w:w="1562" w:type="dxa"/>
            <w:vAlign w:val="center"/>
          </w:tcPr>
          <w:p w14:paraId="69DCB999"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Bùi Huyền Trang</w:t>
            </w:r>
          </w:p>
        </w:tc>
        <w:tc>
          <w:tcPr>
            <w:tcW w:w="1840" w:type="dxa"/>
            <w:vAlign w:val="center"/>
          </w:tcPr>
          <w:p w14:paraId="5CFDA9BC" w14:textId="384A38C9" w:rsidR="001A0DAF" w:rsidRPr="00304E98" w:rsidRDefault="001A0DAF" w:rsidP="00AE55E8">
            <w:pPr>
              <w:jc w:val="center"/>
              <w:rPr>
                <w:rFonts w:cs="Times New Roman"/>
                <w:sz w:val="26"/>
                <w:szCs w:val="26"/>
                <w:lang w:val="vi-VN"/>
              </w:rPr>
            </w:pPr>
            <w:r w:rsidRPr="00304E98">
              <w:rPr>
                <w:rFonts w:cs="Times New Roman"/>
                <w:sz w:val="26"/>
                <w:szCs w:val="26"/>
                <w:lang w:val="vi-VN"/>
              </w:rPr>
              <w:t>BHT</w:t>
            </w:r>
          </w:p>
        </w:tc>
        <w:tc>
          <w:tcPr>
            <w:tcW w:w="3406" w:type="dxa"/>
            <w:vAlign w:val="center"/>
          </w:tcPr>
          <w:p w14:paraId="61CA7E6C"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Phân tích thiết kế</w:t>
            </w:r>
          </w:p>
          <w:p w14:paraId="3060CD6D" w14:textId="77777777" w:rsidR="001A0DAF" w:rsidRPr="00304E98" w:rsidRDefault="001A0DAF" w:rsidP="00AE55E8">
            <w:pPr>
              <w:jc w:val="center"/>
              <w:rPr>
                <w:rFonts w:cs="Times New Roman"/>
                <w:sz w:val="26"/>
                <w:szCs w:val="26"/>
                <w:lang w:val="vi-VN"/>
              </w:rPr>
            </w:pPr>
            <w:r w:rsidRPr="00304E98">
              <w:rPr>
                <w:rFonts w:cs="Times New Roman"/>
                <w:sz w:val="26"/>
                <w:szCs w:val="26"/>
                <w:lang w:val="vi-VN"/>
              </w:rPr>
              <w:t>Kiểm thử phần mềm</w:t>
            </w:r>
          </w:p>
        </w:tc>
        <w:tc>
          <w:tcPr>
            <w:tcW w:w="1526" w:type="dxa"/>
            <w:vAlign w:val="center"/>
          </w:tcPr>
          <w:p w14:paraId="4BD10B36" w14:textId="3AE9B43F" w:rsidR="001A0DAF" w:rsidRPr="00304E98" w:rsidRDefault="00D83E62" w:rsidP="00AE55E8">
            <w:pPr>
              <w:jc w:val="center"/>
              <w:rPr>
                <w:rFonts w:cs="Times New Roman"/>
                <w:sz w:val="26"/>
                <w:szCs w:val="26"/>
                <w:lang w:val="vi-VN"/>
              </w:rPr>
            </w:pPr>
            <w:r w:rsidRPr="00304E98">
              <w:rPr>
                <w:rFonts w:cs="Times New Roman"/>
                <w:sz w:val="26"/>
                <w:szCs w:val="26"/>
                <w:lang w:val="vi-VN"/>
              </w:rPr>
              <w:t>15</w:t>
            </w:r>
            <w:r w:rsidR="00214952" w:rsidRPr="00304E98">
              <w:rPr>
                <w:rFonts w:cs="Times New Roman"/>
                <w:sz w:val="26"/>
                <w:szCs w:val="26"/>
                <w:lang w:val="vi-VN"/>
              </w:rPr>
              <w:t>0.000</w:t>
            </w:r>
          </w:p>
        </w:tc>
      </w:tr>
    </w:tbl>
    <w:p w14:paraId="7A9D9C67" w14:textId="7187563D" w:rsidR="00AE55E8" w:rsidRPr="0030155E" w:rsidRDefault="00B1234B" w:rsidP="00B359FE">
      <w:pPr>
        <w:pStyle w:val="Heading3"/>
        <w:jc w:val="center"/>
        <w:rPr>
          <w:rFonts w:ascii="Times New Roman" w:hAnsi="Times New Roman" w:cs="Times New Roman"/>
          <w:i/>
          <w:iCs/>
          <w:color w:val="auto"/>
          <w:sz w:val="26"/>
          <w:szCs w:val="26"/>
          <w:lang w:val="vi-VN"/>
        </w:rPr>
      </w:pPr>
      <w:bookmarkStart w:id="84" w:name="_Toc162342991"/>
      <w:bookmarkStart w:id="85" w:name="_Toc162347467"/>
      <w:r w:rsidRPr="0030155E">
        <w:rPr>
          <w:rFonts w:ascii="Times New Roman" w:hAnsi="Times New Roman" w:cs="Times New Roman"/>
          <w:i/>
          <w:iCs/>
          <w:color w:val="auto"/>
          <w:sz w:val="26"/>
          <w:szCs w:val="26"/>
          <w:lang w:val="vi-VN"/>
        </w:rPr>
        <w:t>Bảng 4.1:C</w:t>
      </w:r>
      <w:r w:rsidR="000E1B7A" w:rsidRPr="0030155E">
        <w:rPr>
          <w:rFonts w:ascii="Times New Roman" w:hAnsi="Times New Roman" w:cs="Times New Roman"/>
          <w:i/>
          <w:iCs/>
          <w:color w:val="auto"/>
          <w:sz w:val="26"/>
          <w:szCs w:val="26"/>
          <w:lang w:val="vi-VN"/>
        </w:rPr>
        <w:t>hi phí cho nhân công</w:t>
      </w:r>
      <w:bookmarkEnd w:id="84"/>
      <w:bookmarkEnd w:id="85"/>
    </w:p>
    <w:p w14:paraId="53177506" w14:textId="3B78F791" w:rsidR="00DB07D2" w:rsidRDefault="002B69B3" w:rsidP="00155B78">
      <w:pPr>
        <w:pStyle w:val="Heading2"/>
        <w:rPr>
          <w:rFonts w:ascii="Times New Roman" w:hAnsi="Times New Roman" w:cs="Times New Roman"/>
          <w:b/>
          <w:bCs/>
          <w:color w:val="auto"/>
          <w:lang w:val="vi-VN"/>
        </w:rPr>
      </w:pPr>
      <w:bookmarkStart w:id="86" w:name="_Toc162342992"/>
      <w:bookmarkStart w:id="87" w:name="_Toc162347468"/>
      <w:r w:rsidRPr="0030155E">
        <w:rPr>
          <w:rFonts w:ascii="Times New Roman" w:hAnsi="Times New Roman" w:cs="Times New Roman"/>
          <w:b/>
          <w:bCs/>
          <w:color w:val="auto"/>
          <w:lang w:val="vi-VN"/>
        </w:rPr>
        <w:t xml:space="preserve">4.2. </w:t>
      </w:r>
      <w:r w:rsidR="009130FA" w:rsidRPr="0030155E">
        <w:rPr>
          <w:rFonts w:ascii="Times New Roman" w:hAnsi="Times New Roman" w:cs="Times New Roman"/>
          <w:color w:val="auto"/>
          <w:lang w:val="vi-VN"/>
        </w:rPr>
        <w:t>B</w:t>
      </w:r>
      <w:r w:rsidR="000C06AA" w:rsidRPr="0030155E">
        <w:rPr>
          <w:rFonts w:ascii="Times New Roman" w:hAnsi="Times New Roman" w:cs="Times New Roman"/>
          <w:b/>
          <w:bCs/>
          <w:color w:val="auto"/>
          <w:lang w:val="vi-VN"/>
        </w:rPr>
        <w:t xml:space="preserve">ảng ước tính chi phí </w:t>
      </w:r>
      <w:r w:rsidR="00BF4018" w:rsidRPr="0030155E">
        <w:rPr>
          <w:rFonts w:ascii="Times New Roman" w:hAnsi="Times New Roman" w:cs="Times New Roman"/>
          <w:b/>
          <w:bCs/>
          <w:color w:val="auto"/>
          <w:lang w:val="vi-VN"/>
        </w:rPr>
        <w:t>hoạt động</w:t>
      </w:r>
      <w:bookmarkEnd w:id="86"/>
      <w:bookmarkEnd w:id="87"/>
    </w:p>
    <w:p w14:paraId="5EE9B00F" w14:textId="77777777" w:rsidR="00155B78" w:rsidRPr="00155B78" w:rsidRDefault="00155B78" w:rsidP="00155B78">
      <w:pPr>
        <w:rPr>
          <w:lang w:val="vi-VN"/>
        </w:rPr>
      </w:pPr>
    </w:p>
    <w:tbl>
      <w:tblPr>
        <w:tblStyle w:val="TableGrid"/>
        <w:tblW w:w="9351" w:type="dxa"/>
        <w:tblLook w:val="04A0" w:firstRow="1" w:lastRow="0" w:firstColumn="1" w:lastColumn="0" w:noHBand="0" w:noVBand="1"/>
      </w:tblPr>
      <w:tblGrid>
        <w:gridCol w:w="2713"/>
        <w:gridCol w:w="2670"/>
        <w:gridCol w:w="1107"/>
        <w:gridCol w:w="2861"/>
      </w:tblGrid>
      <w:tr w:rsidR="00C3742F" w:rsidRPr="009D3ED1" w14:paraId="24F55663" w14:textId="77777777" w:rsidTr="00B90193">
        <w:tc>
          <w:tcPr>
            <w:tcW w:w="2713" w:type="dxa"/>
            <w:vAlign w:val="center"/>
          </w:tcPr>
          <w:p w14:paraId="408007DB" w14:textId="27A6EA55" w:rsidR="00C3742F" w:rsidRPr="009D3ED1" w:rsidRDefault="00C3742F" w:rsidP="00C3742F">
            <w:pPr>
              <w:jc w:val="center"/>
              <w:rPr>
                <w:rFonts w:cs="Times New Roman"/>
                <w:b/>
                <w:sz w:val="26"/>
                <w:szCs w:val="26"/>
                <w:lang w:val="vi-VN"/>
              </w:rPr>
            </w:pPr>
            <w:r w:rsidRPr="009D3ED1">
              <w:rPr>
                <w:rFonts w:cs="Times New Roman"/>
                <w:b/>
                <w:sz w:val="26"/>
                <w:szCs w:val="26"/>
              </w:rPr>
              <w:t>Chi phí</w:t>
            </w:r>
            <w:r w:rsidRPr="009D3ED1">
              <w:rPr>
                <w:rFonts w:cs="Times New Roman"/>
                <w:b/>
                <w:sz w:val="26"/>
                <w:szCs w:val="26"/>
                <w:lang w:val="vi-VN"/>
              </w:rPr>
              <w:t xml:space="preserve"> phát sinh</w:t>
            </w:r>
          </w:p>
        </w:tc>
        <w:tc>
          <w:tcPr>
            <w:tcW w:w="2670" w:type="dxa"/>
            <w:vAlign w:val="center"/>
          </w:tcPr>
          <w:p w14:paraId="0ABA2A1D" w14:textId="77777777" w:rsidR="00C3742F" w:rsidRPr="009D3ED1" w:rsidRDefault="00C3742F" w:rsidP="00C3742F">
            <w:pPr>
              <w:jc w:val="center"/>
              <w:rPr>
                <w:rFonts w:cs="Times New Roman"/>
                <w:b/>
                <w:sz w:val="26"/>
                <w:szCs w:val="26"/>
                <w:lang w:val="vi-VN"/>
              </w:rPr>
            </w:pPr>
            <w:r w:rsidRPr="009D3ED1">
              <w:rPr>
                <w:rFonts w:cs="Times New Roman"/>
                <w:b/>
                <w:sz w:val="26"/>
                <w:szCs w:val="26"/>
                <w:lang w:val="vi-VN"/>
              </w:rPr>
              <w:t>Chi phí (chiếm %)</w:t>
            </w:r>
          </w:p>
        </w:tc>
        <w:tc>
          <w:tcPr>
            <w:tcW w:w="1107" w:type="dxa"/>
            <w:vAlign w:val="center"/>
          </w:tcPr>
          <w:p w14:paraId="22EE4DF0" w14:textId="49788C94" w:rsidR="00C3742F" w:rsidRPr="009D3ED1" w:rsidRDefault="00C3742F" w:rsidP="00C3742F">
            <w:pPr>
              <w:jc w:val="center"/>
              <w:rPr>
                <w:rFonts w:cs="Times New Roman"/>
                <w:b/>
                <w:sz w:val="26"/>
                <w:szCs w:val="26"/>
                <w:lang w:val="vi-VN"/>
              </w:rPr>
            </w:pPr>
            <w:r w:rsidRPr="009D3ED1">
              <w:rPr>
                <w:rFonts w:cs="Times New Roman"/>
                <w:b/>
                <w:sz w:val="26"/>
                <w:szCs w:val="26"/>
                <w:lang w:val="vi-VN"/>
              </w:rPr>
              <w:t>Dự trữ</w:t>
            </w:r>
          </w:p>
        </w:tc>
        <w:tc>
          <w:tcPr>
            <w:tcW w:w="2861" w:type="dxa"/>
            <w:vAlign w:val="center"/>
          </w:tcPr>
          <w:p w14:paraId="2B30BAE5" w14:textId="77777777" w:rsidR="00C3742F" w:rsidRPr="009D3ED1" w:rsidRDefault="00C3742F" w:rsidP="00C3742F">
            <w:pPr>
              <w:jc w:val="center"/>
              <w:rPr>
                <w:rFonts w:cs="Times New Roman"/>
                <w:b/>
                <w:sz w:val="26"/>
                <w:szCs w:val="26"/>
                <w:lang w:val="vi-VN"/>
              </w:rPr>
            </w:pPr>
            <w:r w:rsidRPr="009D3ED1">
              <w:rPr>
                <w:rFonts w:cs="Times New Roman"/>
                <w:b/>
                <w:sz w:val="26"/>
                <w:szCs w:val="26"/>
                <w:lang w:val="vi-VN"/>
              </w:rPr>
              <w:t>Chi phí sau khi đã dự trữ (Nghìn VND)</w:t>
            </w:r>
          </w:p>
        </w:tc>
      </w:tr>
      <w:tr w:rsidR="00C3742F" w:rsidRPr="009D3ED1" w14:paraId="528811AE" w14:textId="77777777" w:rsidTr="00B90193">
        <w:tc>
          <w:tcPr>
            <w:tcW w:w="2713" w:type="dxa"/>
          </w:tcPr>
          <w:p w14:paraId="72FFD3BA" w14:textId="77777777" w:rsidR="00C3742F" w:rsidRPr="009D3ED1" w:rsidRDefault="00C3742F" w:rsidP="00AD45D5">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văn phòng </w:t>
            </w:r>
          </w:p>
        </w:tc>
        <w:tc>
          <w:tcPr>
            <w:tcW w:w="2670" w:type="dxa"/>
          </w:tcPr>
          <w:p w14:paraId="5B6A7683" w14:textId="00BD0F10" w:rsidR="00C3742F" w:rsidRPr="009D3ED1" w:rsidRDefault="00555C4C" w:rsidP="00AD45D5">
            <w:pPr>
              <w:rPr>
                <w:rFonts w:cs="Times New Roman"/>
                <w:bCs/>
                <w:sz w:val="26"/>
                <w:szCs w:val="26"/>
                <w:lang w:val="vi-VN"/>
              </w:rPr>
            </w:pPr>
            <w:r>
              <w:rPr>
                <w:rFonts w:cs="Times New Roman"/>
                <w:bCs/>
                <w:sz w:val="26"/>
                <w:szCs w:val="26"/>
                <w:lang w:val="vi-VN"/>
              </w:rPr>
              <w:t xml:space="preserve">10.5% = </w:t>
            </w:r>
            <w:r w:rsidR="00D8044E">
              <w:rPr>
                <w:rFonts w:cs="Times New Roman"/>
                <w:bCs/>
                <w:sz w:val="26"/>
                <w:szCs w:val="26"/>
                <w:lang w:val="vi-VN"/>
              </w:rPr>
              <w:t>10.500.000</w:t>
            </w:r>
          </w:p>
        </w:tc>
        <w:tc>
          <w:tcPr>
            <w:tcW w:w="1107" w:type="dxa"/>
          </w:tcPr>
          <w:p w14:paraId="1E5167D1" w14:textId="7ADD91E6" w:rsidR="00C3742F" w:rsidRPr="009D3ED1" w:rsidRDefault="009713BF" w:rsidP="00AD45D5">
            <w:pPr>
              <w:rPr>
                <w:rFonts w:cs="Times New Roman"/>
                <w:bCs/>
                <w:sz w:val="26"/>
                <w:szCs w:val="26"/>
                <w:lang w:val="vi-VN"/>
              </w:rPr>
            </w:pPr>
            <w:r>
              <w:rPr>
                <w:rFonts w:cs="Times New Roman"/>
                <w:bCs/>
                <w:sz w:val="26"/>
                <w:szCs w:val="26"/>
                <w:lang w:val="vi-VN"/>
              </w:rPr>
              <w:t>10%</w:t>
            </w:r>
          </w:p>
        </w:tc>
        <w:tc>
          <w:tcPr>
            <w:tcW w:w="2861" w:type="dxa"/>
          </w:tcPr>
          <w:p w14:paraId="340889CE" w14:textId="407879A6" w:rsidR="00C3742F" w:rsidRPr="009D3ED1" w:rsidRDefault="00923214" w:rsidP="00AD45D5">
            <w:pPr>
              <w:rPr>
                <w:rFonts w:cs="Times New Roman"/>
                <w:bCs/>
                <w:sz w:val="26"/>
                <w:szCs w:val="26"/>
                <w:lang w:val="vi-VN"/>
              </w:rPr>
            </w:pPr>
            <w:r>
              <w:rPr>
                <w:rFonts w:cs="Times New Roman"/>
                <w:bCs/>
                <w:sz w:val="26"/>
                <w:szCs w:val="26"/>
                <w:lang w:val="vi-VN"/>
              </w:rPr>
              <w:t>11</w:t>
            </w:r>
            <w:r w:rsidR="009B3AFA">
              <w:rPr>
                <w:rFonts w:cs="Times New Roman"/>
                <w:bCs/>
                <w:sz w:val="26"/>
                <w:szCs w:val="26"/>
                <w:lang w:val="vi-VN"/>
              </w:rPr>
              <w:t>.</w:t>
            </w:r>
            <w:r w:rsidR="002366E5">
              <w:rPr>
                <w:rFonts w:cs="Times New Roman"/>
                <w:bCs/>
                <w:sz w:val="26"/>
                <w:szCs w:val="26"/>
                <w:lang w:val="vi-VN"/>
              </w:rPr>
              <w:t>5</w:t>
            </w:r>
            <w:r w:rsidR="009B3AFA">
              <w:rPr>
                <w:rFonts w:cs="Times New Roman"/>
                <w:bCs/>
                <w:sz w:val="26"/>
                <w:szCs w:val="26"/>
                <w:lang w:val="vi-VN"/>
              </w:rPr>
              <w:t>50.000</w:t>
            </w:r>
          </w:p>
        </w:tc>
      </w:tr>
      <w:tr w:rsidR="009713BF" w:rsidRPr="009D3ED1" w14:paraId="35377F5F" w14:textId="77777777" w:rsidTr="00B90193">
        <w:tc>
          <w:tcPr>
            <w:tcW w:w="2713" w:type="dxa"/>
          </w:tcPr>
          <w:p w14:paraId="2BABD58A" w14:textId="16E18F49" w:rsidR="009713BF" w:rsidRPr="009D3ED1" w:rsidRDefault="009713BF"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trang thiết bị </w:t>
            </w:r>
          </w:p>
        </w:tc>
        <w:tc>
          <w:tcPr>
            <w:tcW w:w="2670" w:type="dxa"/>
          </w:tcPr>
          <w:p w14:paraId="7A2BCCDF" w14:textId="644062A2" w:rsidR="009713BF" w:rsidRPr="00CE1106" w:rsidRDefault="00C332FD" w:rsidP="009713BF">
            <w:pPr>
              <w:rPr>
                <w:rFonts w:cs="Times New Roman"/>
                <w:bCs/>
                <w:sz w:val="26"/>
                <w:szCs w:val="26"/>
              </w:rPr>
            </w:pPr>
            <w:r>
              <w:rPr>
                <w:rFonts w:cs="Times New Roman"/>
                <w:sz w:val="26"/>
                <w:szCs w:val="26"/>
                <w:lang w:val="vi-VN"/>
              </w:rPr>
              <w:t xml:space="preserve">6.5% = </w:t>
            </w:r>
            <w:r w:rsidR="00E67400">
              <w:rPr>
                <w:rFonts w:cs="Times New Roman"/>
                <w:sz w:val="26"/>
                <w:szCs w:val="26"/>
                <w:lang w:val="vi-VN"/>
              </w:rPr>
              <w:t>8.083.350</w:t>
            </w:r>
          </w:p>
        </w:tc>
        <w:tc>
          <w:tcPr>
            <w:tcW w:w="1107" w:type="dxa"/>
          </w:tcPr>
          <w:p w14:paraId="7D5F7A9F" w14:textId="02707B94" w:rsidR="009713BF" w:rsidRPr="009D3ED1" w:rsidRDefault="009713BF" w:rsidP="009713BF">
            <w:pPr>
              <w:rPr>
                <w:rFonts w:cs="Times New Roman"/>
                <w:bCs/>
                <w:sz w:val="26"/>
                <w:szCs w:val="26"/>
                <w:lang w:val="vi-VN"/>
              </w:rPr>
            </w:pPr>
            <w:r>
              <w:rPr>
                <w:rFonts w:cs="Times New Roman"/>
                <w:bCs/>
                <w:sz w:val="26"/>
                <w:szCs w:val="26"/>
                <w:lang w:val="vi-VN"/>
              </w:rPr>
              <w:t>10%</w:t>
            </w:r>
          </w:p>
        </w:tc>
        <w:tc>
          <w:tcPr>
            <w:tcW w:w="2861" w:type="dxa"/>
          </w:tcPr>
          <w:p w14:paraId="52F03074" w14:textId="7D50D77B" w:rsidR="009713BF" w:rsidRPr="00CE1106" w:rsidRDefault="008F54E0" w:rsidP="009713BF">
            <w:pPr>
              <w:rPr>
                <w:rFonts w:cs="Times New Roman"/>
                <w:bCs/>
                <w:sz w:val="26"/>
                <w:szCs w:val="26"/>
              </w:rPr>
            </w:pPr>
            <w:r>
              <w:rPr>
                <w:rFonts w:cs="Times New Roman"/>
                <w:bCs/>
                <w:sz w:val="26"/>
                <w:szCs w:val="26"/>
              </w:rPr>
              <w:t>8</w:t>
            </w:r>
            <w:r w:rsidR="00CE1106">
              <w:rPr>
                <w:rFonts w:cs="Times New Roman"/>
                <w:bCs/>
                <w:sz w:val="26"/>
                <w:szCs w:val="26"/>
              </w:rPr>
              <w:t>.</w:t>
            </w:r>
            <w:r w:rsidR="00923214">
              <w:rPr>
                <w:rFonts w:cs="Times New Roman"/>
                <w:bCs/>
                <w:sz w:val="26"/>
                <w:szCs w:val="26"/>
              </w:rPr>
              <w:t>891</w:t>
            </w:r>
            <w:r w:rsidR="00CE1106">
              <w:rPr>
                <w:rFonts w:cs="Times New Roman"/>
                <w:bCs/>
                <w:sz w:val="26"/>
                <w:szCs w:val="26"/>
              </w:rPr>
              <w:t>.</w:t>
            </w:r>
            <w:r w:rsidR="00923214">
              <w:rPr>
                <w:rFonts w:cs="Times New Roman"/>
                <w:bCs/>
                <w:sz w:val="26"/>
                <w:szCs w:val="26"/>
              </w:rPr>
              <w:t>685</w:t>
            </w:r>
          </w:p>
        </w:tc>
      </w:tr>
      <w:tr w:rsidR="009713BF" w:rsidRPr="009D3ED1" w14:paraId="5E8F4589" w14:textId="77777777" w:rsidTr="00B90193">
        <w:tc>
          <w:tcPr>
            <w:tcW w:w="2713" w:type="dxa"/>
          </w:tcPr>
          <w:p w14:paraId="5F1DCF46" w14:textId="6908B7C9" w:rsidR="009713BF" w:rsidRPr="009D3ED1" w:rsidRDefault="009713BF"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năng lượng </w:t>
            </w:r>
          </w:p>
        </w:tc>
        <w:tc>
          <w:tcPr>
            <w:tcW w:w="2670" w:type="dxa"/>
          </w:tcPr>
          <w:p w14:paraId="15A58ED8" w14:textId="693FCF50" w:rsidR="009713BF" w:rsidRPr="00BE35AC" w:rsidRDefault="00A32FB8" w:rsidP="009713BF">
            <w:pPr>
              <w:rPr>
                <w:rFonts w:cs="Times New Roman"/>
                <w:bCs/>
                <w:sz w:val="26"/>
                <w:szCs w:val="26"/>
                <w:lang w:val="vi-VN"/>
              </w:rPr>
            </w:pPr>
            <w:r>
              <w:rPr>
                <w:rFonts w:cs="Times New Roman"/>
                <w:bCs/>
                <w:sz w:val="26"/>
                <w:szCs w:val="26"/>
              </w:rPr>
              <w:t>3</w:t>
            </w:r>
            <w:r>
              <w:rPr>
                <w:rFonts w:cs="Times New Roman"/>
                <w:bCs/>
                <w:sz w:val="26"/>
                <w:szCs w:val="26"/>
                <w:lang w:val="vi-VN"/>
              </w:rPr>
              <w:t xml:space="preserve">.5% </w:t>
            </w:r>
            <w:r w:rsidR="001D4AEB">
              <w:rPr>
                <w:rFonts w:cs="Times New Roman"/>
                <w:bCs/>
                <w:sz w:val="26"/>
                <w:szCs w:val="26"/>
              </w:rPr>
              <w:t xml:space="preserve">= </w:t>
            </w:r>
            <w:r w:rsidR="00BE35AC">
              <w:rPr>
                <w:rFonts w:cs="Times New Roman"/>
                <w:bCs/>
                <w:sz w:val="26"/>
                <w:szCs w:val="26"/>
              </w:rPr>
              <w:t>6</w:t>
            </w:r>
            <w:r w:rsidR="00BE35AC">
              <w:rPr>
                <w:rFonts w:cs="Times New Roman"/>
                <w:bCs/>
                <w:sz w:val="26"/>
                <w:szCs w:val="26"/>
                <w:lang w:val="vi-VN"/>
              </w:rPr>
              <w:t>.</w:t>
            </w:r>
            <w:r w:rsidR="00BE35AC">
              <w:rPr>
                <w:rFonts w:cs="Times New Roman"/>
                <w:bCs/>
                <w:sz w:val="26"/>
                <w:szCs w:val="26"/>
              </w:rPr>
              <w:t>210</w:t>
            </w:r>
            <w:r w:rsidR="00BE35AC">
              <w:rPr>
                <w:rFonts w:cs="Times New Roman"/>
                <w:bCs/>
                <w:sz w:val="26"/>
                <w:szCs w:val="26"/>
                <w:lang w:val="vi-VN"/>
              </w:rPr>
              <w:t>.000</w:t>
            </w:r>
          </w:p>
        </w:tc>
        <w:tc>
          <w:tcPr>
            <w:tcW w:w="1107" w:type="dxa"/>
          </w:tcPr>
          <w:p w14:paraId="0B65A2DA" w14:textId="495424BB" w:rsidR="009713BF" w:rsidRPr="009D3ED1" w:rsidRDefault="009713BF" w:rsidP="009713BF">
            <w:pPr>
              <w:rPr>
                <w:rFonts w:cs="Times New Roman"/>
                <w:bCs/>
                <w:sz w:val="26"/>
                <w:szCs w:val="26"/>
                <w:lang w:val="vi-VN"/>
              </w:rPr>
            </w:pPr>
            <w:r>
              <w:rPr>
                <w:rFonts w:cs="Times New Roman"/>
                <w:bCs/>
                <w:sz w:val="26"/>
                <w:szCs w:val="26"/>
                <w:lang w:val="vi-VN"/>
              </w:rPr>
              <w:t>10%</w:t>
            </w:r>
          </w:p>
        </w:tc>
        <w:tc>
          <w:tcPr>
            <w:tcW w:w="2861" w:type="dxa"/>
          </w:tcPr>
          <w:p w14:paraId="55254961" w14:textId="22F75025" w:rsidR="009713BF" w:rsidRPr="00E4123E" w:rsidRDefault="00923214" w:rsidP="009713BF">
            <w:pPr>
              <w:rPr>
                <w:rFonts w:cs="Times New Roman"/>
                <w:bCs/>
                <w:sz w:val="26"/>
                <w:szCs w:val="26"/>
                <w:lang w:val="vi-VN"/>
              </w:rPr>
            </w:pPr>
            <w:r>
              <w:rPr>
                <w:rFonts w:cs="Times New Roman"/>
                <w:bCs/>
                <w:sz w:val="26"/>
                <w:szCs w:val="26"/>
                <w:lang w:val="vi-VN"/>
              </w:rPr>
              <w:t>6.831.000</w:t>
            </w:r>
          </w:p>
        </w:tc>
      </w:tr>
      <w:tr w:rsidR="00B90193" w:rsidRPr="009D3ED1" w14:paraId="5D0AD07E" w14:textId="77777777" w:rsidTr="00A32FB8">
        <w:trPr>
          <w:trHeight w:val="359"/>
        </w:trPr>
        <w:tc>
          <w:tcPr>
            <w:tcW w:w="2713" w:type="dxa"/>
          </w:tcPr>
          <w:p w14:paraId="11431F68" w14:textId="0F90CC81" w:rsidR="00B90193" w:rsidRPr="009D3ED1" w:rsidRDefault="00B90193"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nhân công </w:t>
            </w:r>
          </w:p>
        </w:tc>
        <w:tc>
          <w:tcPr>
            <w:tcW w:w="2670" w:type="dxa"/>
            <w:vAlign w:val="center"/>
          </w:tcPr>
          <w:p w14:paraId="642E2D1F" w14:textId="1AC9CACE" w:rsidR="00B90193" w:rsidRPr="009D3ED1" w:rsidRDefault="00A33A5E" w:rsidP="00AD5B5F">
            <w:pPr>
              <w:rPr>
                <w:rFonts w:cs="Times New Roman"/>
                <w:bCs/>
                <w:sz w:val="26"/>
                <w:szCs w:val="26"/>
                <w:lang w:val="vi-VN"/>
              </w:rPr>
            </w:pPr>
            <w:r>
              <w:rPr>
                <w:rFonts w:cs="Times New Roman"/>
                <w:bCs/>
                <w:sz w:val="26"/>
                <w:szCs w:val="26"/>
                <w:lang w:val="vi-VN"/>
              </w:rPr>
              <w:t>13.970.000</w:t>
            </w:r>
          </w:p>
        </w:tc>
        <w:tc>
          <w:tcPr>
            <w:tcW w:w="1107" w:type="dxa"/>
            <w:vAlign w:val="center"/>
          </w:tcPr>
          <w:p w14:paraId="1236AFB9" w14:textId="067364F0" w:rsidR="00B90193" w:rsidRPr="009D3ED1" w:rsidRDefault="00A33A5E" w:rsidP="00B90193">
            <w:pPr>
              <w:spacing w:line="360" w:lineRule="auto"/>
              <w:rPr>
                <w:rFonts w:cs="Times New Roman"/>
                <w:bCs/>
                <w:sz w:val="26"/>
                <w:szCs w:val="26"/>
                <w:lang w:val="vi-VN"/>
              </w:rPr>
            </w:pPr>
            <w:r>
              <w:rPr>
                <w:rFonts w:cs="Times New Roman"/>
                <w:bCs/>
                <w:sz w:val="26"/>
                <w:szCs w:val="26"/>
                <w:lang w:val="vi-VN"/>
              </w:rPr>
              <w:t>10%</w:t>
            </w:r>
          </w:p>
        </w:tc>
        <w:tc>
          <w:tcPr>
            <w:tcW w:w="2861" w:type="dxa"/>
          </w:tcPr>
          <w:p w14:paraId="5A85E0DE" w14:textId="41774C0C" w:rsidR="00B90193" w:rsidRPr="009D3ED1" w:rsidRDefault="00E4123E" w:rsidP="009713BF">
            <w:pPr>
              <w:rPr>
                <w:rFonts w:cs="Times New Roman"/>
                <w:bCs/>
                <w:sz w:val="26"/>
                <w:szCs w:val="26"/>
                <w:lang w:val="vi-VN"/>
              </w:rPr>
            </w:pPr>
            <w:r>
              <w:rPr>
                <w:rFonts w:cs="Times New Roman"/>
                <w:sz w:val="26"/>
                <w:szCs w:val="26"/>
                <w:lang w:val="vi-VN"/>
              </w:rPr>
              <w:t>15.367.000</w:t>
            </w:r>
          </w:p>
        </w:tc>
      </w:tr>
      <w:tr w:rsidR="009713BF" w:rsidRPr="009D3ED1" w14:paraId="06188083" w14:textId="77777777" w:rsidTr="00B90193">
        <w:tc>
          <w:tcPr>
            <w:tcW w:w="2713" w:type="dxa"/>
          </w:tcPr>
          <w:p w14:paraId="727D9F8E" w14:textId="15EF51BB" w:rsidR="009713BF" w:rsidRPr="009D3ED1" w:rsidRDefault="009713BF"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khác</w:t>
            </w:r>
          </w:p>
        </w:tc>
        <w:tc>
          <w:tcPr>
            <w:tcW w:w="2670" w:type="dxa"/>
          </w:tcPr>
          <w:p w14:paraId="585EF6BE" w14:textId="4EB53BE1" w:rsidR="009713BF" w:rsidRPr="000F0EAB" w:rsidRDefault="00A32FB8" w:rsidP="009713BF">
            <w:pPr>
              <w:rPr>
                <w:rFonts w:cs="Times New Roman"/>
                <w:bCs/>
                <w:sz w:val="26"/>
                <w:szCs w:val="26"/>
                <w:lang w:val="vi-VN"/>
              </w:rPr>
            </w:pPr>
            <w:r>
              <w:rPr>
                <w:rFonts w:cs="Times New Roman"/>
                <w:bCs/>
                <w:sz w:val="26"/>
                <w:szCs w:val="26"/>
              </w:rPr>
              <w:t>3</w:t>
            </w:r>
            <w:r>
              <w:rPr>
                <w:rFonts w:cs="Times New Roman"/>
                <w:bCs/>
                <w:sz w:val="26"/>
                <w:szCs w:val="26"/>
                <w:lang w:val="vi-VN"/>
              </w:rPr>
              <w:t>.</w:t>
            </w:r>
            <w:r w:rsidR="00C500CF">
              <w:rPr>
                <w:rFonts w:cs="Times New Roman"/>
                <w:bCs/>
                <w:sz w:val="26"/>
                <w:szCs w:val="26"/>
              </w:rPr>
              <w:t xml:space="preserve">5% = </w:t>
            </w:r>
            <w:r w:rsidR="000F0EAB">
              <w:rPr>
                <w:rFonts w:cs="Times New Roman"/>
                <w:bCs/>
                <w:sz w:val="26"/>
                <w:szCs w:val="26"/>
              </w:rPr>
              <w:t>4</w:t>
            </w:r>
            <w:r w:rsidR="000F0EAB">
              <w:rPr>
                <w:rFonts w:cs="Times New Roman"/>
                <w:bCs/>
                <w:sz w:val="26"/>
                <w:szCs w:val="26"/>
                <w:lang w:val="vi-VN"/>
              </w:rPr>
              <w:t>.657.500</w:t>
            </w:r>
          </w:p>
        </w:tc>
        <w:tc>
          <w:tcPr>
            <w:tcW w:w="1107" w:type="dxa"/>
          </w:tcPr>
          <w:p w14:paraId="4E2CCBB0" w14:textId="596921A4" w:rsidR="009713BF" w:rsidRPr="009D3ED1" w:rsidRDefault="009713BF" w:rsidP="009713BF">
            <w:pPr>
              <w:rPr>
                <w:rFonts w:cs="Times New Roman"/>
                <w:bCs/>
                <w:sz w:val="26"/>
                <w:szCs w:val="26"/>
                <w:lang w:val="vi-VN"/>
              </w:rPr>
            </w:pPr>
            <w:r>
              <w:rPr>
                <w:rFonts w:cs="Times New Roman"/>
                <w:bCs/>
                <w:sz w:val="26"/>
                <w:szCs w:val="26"/>
                <w:lang w:val="vi-VN"/>
              </w:rPr>
              <w:t>10%</w:t>
            </w:r>
          </w:p>
        </w:tc>
        <w:tc>
          <w:tcPr>
            <w:tcW w:w="2861" w:type="dxa"/>
          </w:tcPr>
          <w:p w14:paraId="278EF1A9" w14:textId="2BC8F002" w:rsidR="009713BF" w:rsidRPr="0085317A" w:rsidRDefault="0085317A" w:rsidP="009713BF">
            <w:pPr>
              <w:rPr>
                <w:rFonts w:cs="Times New Roman"/>
                <w:bCs/>
                <w:sz w:val="26"/>
                <w:szCs w:val="26"/>
                <w:lang w:val="vi-VN"/>
              </w:rPr>
            </w:pPr>
            <w:r>
              <w:rPr>
                <w:rFonts w:cs="Times New Roman"/>
                <w:bCs/>
                <w:sz w:val="26"/>
                <w:szCs w:val="26"/>
              </w:rPr>
              <w:t>5</w:t>
            </w:r>
            <w:r>
              <w:rPr>
                <w:rFonts w:cs="Times New Roman"/>
                <w:bCs/>
                <w:sz w:val="26"/>
                <w:szCs w:val="26"/>
                <w:lang w:val="vi-VN"/>
              </w:rPr>
              <w:t>.123.250</w:t>
            </w:r>
          </w:p>
        </w:tc>
      </w:tr>
      <w:tr w:rsidR="00502E9B" w:rsidRPr="009D3ED1" w14:paraId="73691B49" w14:textId="77777777" w:rsidTr="00B90193">
        <w:tc>
          <w:tcPr>
            <w:tcW w:w="2713" w:type="dxa"/>
          </w:tcPr>
          <w:p w14:paraId="7C92DAC8" w14:textId="413D1F92" w:rsidR="00502E9B" w:rsidRPr="009D3ED1" w:rsidRDefault="00502E9B" w:rsidP="009713BF">
            <w:pPr>
              <w:rPr>
                <w:rFonts w:cs="Times New Roman"/>
                <w:bCs/>
                <w:sz w:val="26"/>
                <w:szCs w:val="26"/>
                <w:lang w:val="vi-VN"/>
              </w:rPr>
            </w:pPr>
            <w:r w:rsidRPr="009D3ED1">
              <w:rPr>
                <w:rFonts w:cs="Times New Roman"/>
                <w:bCs/>
                <w:sz w:val="26"/>
                <w:szCs w:val="26"/>
              </w:rPr>
              <w:t>Chi</w:t>
            </w:r>
            <w:r w:rsidRPr="009D3ED1">
              <w:rPr>
                <w:rFonts w:cs="Times New Roman"/>
                <w:bCs/>
                <w:sz w:val="26"/>
                <w:szCs w:val="26"/>
                <w:lang w:val="vi-VN"/>
              </w:rPr>
              <w:t xml:space="preserve"> phí đăng kí bản quyền</w:t>
            </w:r>
          </w:p>
        </w:tc>
        <w:tc>
          <w:tcPr>
            <w:tcW w:w="3777" w:type="dxa"/>
            <w:gridSpan w:val="2"/>
            <w:vAlign w:val="center"/>
          </w:tcPr>
          <w:p w14:paraId="378631F3" w14:textId="4D9AA5FB" w:rsidR="00502E9B" w:rsidRPr="009D3ED1" w:rsidRDefault="00AD5B5F" w:rsidP="006E6B18">
            <w:pPr>
              <w:jc w:val="center"/>
              <w:rPr>
                <w:rFonts w:cs="Times New Roman"/>
                <w:bCs/>
                <w:sz w:val="26"/>
                <w:szCs w:val="26"/>
                <w:lang w:val="vi-VN"/>
              </w:rPr>
            </w:pPr>
            <w:r>
              <w:rPr>
                <w:rFonts w:cs="Times New Roman"/>
                <w:bCs/>
                <w:sz w:val="26"/>
                <w:szCs w:val="26"/>
              </w:rPr>
              <w:t xml:space="preserve"> </w:t>
            </w:r>
            <w:r w:rsidR="006E6B18">
              <w:rPr>
                <w:rFonts w:cs="Times New Roman"/>
                <w:bCs/>
                <w:sz w:val="26"/>
                <w:szCs w:val="26"/>
                <w:lang w:val="vi-VN"/>
              </w:rPr>
              <w:t>600.000</w:t>
            </w:r>
          </w:p>
        </w:tc>
        <w:tc>
          <w:tcPr>
            <w:tcW w:w="2861" w:type="dxa"/>
          </w:tcPr>
          <w:p w14:paraId="32370FD8" w14:textId="5DD9F644" w:rsidR="00502E9B" w:rsidRPr="009D3ED1" w:rsidRDefault="006E6B18" w:rsidP="009713BF">
            <w:pPr>
              <w:rPr>
                <w:rFonts w:cs="Times New Roman"/>
                <w:bCs/>
                <w:sz w:val="26"/>
                <w:szCs w:val="26"/>
                <w:lang w:val="vi-VN"/>
              </w:rPr>
            </w:pPr>
            <w:r>
              <w:rPr>
                <w:rFonts w:cs="Times New Roman"/>
                <w:bCs/>
                <w:sz w:val="26"/>
                <w:szCs w:val="26"/>
                <w:lang w:val="vi-VN"/>
              </w:rPr>
              <w:t>600.000</w:t>
            </w:r>
          </w:p>
        </w:tc>
      </w:tr>
      <w:tr w:rsidR="00B01132" w:rsidRPr="009D3ED1" w14:paraId="18C34AFC" w14:textId="77777777" w:rsidTr="008A48B1">
        <w:tc>
          <w:tcPr>
            <w:tcW w:w="6490" w:type="dxa"/>
            <w:gridSpan w:val="3"/>
          </w:tcPr>
          <w:p w14:paraId="009D8792" w14:textId="327F6583" w:rsidR="00B01132" w:rsidRPr="00B01132" w:rsidRDefault="00B01132" w:rsidP="006E6B18">
            <w:pPr>
              <w:jc w:val="center"/>
              <w:rPr>
                <w:rFonts w:cs="Times New Roman"/>
                <w:bCs/>
                <w:sz w:val="26"/>
                <w:szCs w:val="26"/>
                <w:lang w:val="vi-VN"/>
              </w:rPr>
            </w:pPr>
            <w:r>
              <w:rPr>
                <w:rFonts w:cs="Times New Roman"/>
                <w:bCs/>
                <w:sz w:val="26"/>
                <w:szCs w:val="26"/>
              </w:rPr>
              <w:t>Tổng</w:t>
            </w:r>
            <w:r>
              <w:rPr>
                <w:rFonts w:cs="Times New Roman"/>
                <w:bCs/>
                <w:sz w:val="26"/>
                <w:szCs w:val="26"/>
                <w:lang w:val="vi-VN"/>
              </w:rPr>
              <w:t xml:space="preserve"> </w:t>
            </w:r>
          </w:p>
        </w:tc>
        <w:tc>
          <w:tcPr>
            <w:tcW w:w="2861" w:type="dxa"/>
          </w:tcPr>
          <w:p w14:paraId="36669733" w14:textId="410EE7BF" w:rsidR="00B01132" w:rsidRPr="000D6E44" w:rsidRDefault="000D6E44" w:rsidP="009713BF">
            <w:pPr>
              <w:rPr>
                <w:rFonts w:cs="Times New Roman"/>
                <w:bCs/>
                <w:sz w:val="26"/>
                <w:szCs w:val="26"/>
                <w:lang w:val="vi-VN"/>
              </w:rPr>
            </w:pPr>
            <w:r w:rsidRPr="000D6E44">
              <w:rPr>
                <w:rFonts w:cs="Times New Roman"/>
                <w:color w:val="081C36"/>
                <w:spacing w:val="3"/>
                <w:sz w:val="26"/>
                <w:szCs w:val="26"/>
                <w:shd w:val="clear" w:color="auto" w:fill="FFFFFF"/>
              </w:rPr>
              <w:t>48.363.935</w:t>
            </w:r>
          </w:p>
        </w:tc>
      </w:tr>
    </w:tbl>
    <w:p w14:paraId="25152812" w14:textId="77777777" w:rsidR="006D2EB9" w:rsidRDefault="006D2EB9" w:rsidP="006D2EB9">
      <w:pPr>
        <w:rPr>
          <w:rFonts w:cs="Times New Roman"/>
          <w:i/>
          <w:iCs/>
          <w:sz w:val="26"/>
          <w:szCs w:val="26"/>
          <w:lang w:val="vi-VN"/>
        </w:rPr>
      </w:pPr>
      <w:bookmarkStart w:id="88" w:name="_Toc162342993"/>
      <w:bookmarkStart w:id="89" w:name="_Toc162347469"/>
    </w:p>
    <w:p w14:paraId="056BC656" w14:textId="48B36421" w:rsidR="0035633D" w:rsidRPr="0030155E" w:rsidRDefault="0035633D" w:rsidP="009130FA">
      <w:pPr>
        <w:pStyle w:val="Heading3"/>
        <w:jc w:val="center"/>
        <w:rPr>
          <w:rFonts w:ascii="Times New Roman" w:hAnsi="Times New Roman" w:cs="Times New Roman"/>
          <w:color w:val="auto"/>
          <w:sz w:val="26"/>
          <w:szCs w:val="26"/>
          <w:lang w:val="vi-VN"/>
        </w:rPr>
      </w:pPr>
      <w:r w:rsidRPr="0030155E">
        <w:rPr>
          <w:rFonts w:ascii="Times New Roman" w:hAnsi="Times New Roman" w:cs="Times New Roman"/>
          <w:i/>
          <w:iCs/>
          <w:color w:val="auto"/>
          <w:sz w:val="26"/>
          <w:szCs w:val="26"/>
          <w:lang w:val="vi-VN"/>
        </w:rPr>
        <w:t xml:space="preserve">Bảng 4.2: </w:t>
      </w:r>
      <w:r w:rsidR="008576F6" w:rsidRPr="0030155E">
        <w:rPr>
          <w:rFonts w:ascii="Times New Roman" w:hAnsi="Times New Roman" w:cs="Times New Roman"/>
          <w:i/>
          <w:iCs/>
          <w:color w:val="auto"/>
          <w:sz w:val="26"/>
          <w:szCs w:val="26"/>
          <w:lang w:val="vi-VN"/>
        </w:rPr>
        <w:t>ước tính chi phí hoạt động</w:t>
      </w:r>
      <w:bookmarkEnd w:id="88"/>
      <w:bookmarkEnd w:id="89"/>
    </w:p>
    <w:p w14:paraId="16FED92A" w14:textId="49DDF00E" w:rsidR="008576F6" w:rsidRPr="00304E98" w:rsidRDefault="008576F6" w:rsidP="008576F6">
      <w:pPr>
        <w:tabs>
          <w:tab w:val="left" w:pos="2333"/>
        </w:tabs>
        <w:rPr>
          <w:rFonts w:cs="Times New Roman"/>
          <w:sz w:val="26"/>
          <w:szCs w:val="26"/>
          <w:lang w:val="vi-VN"/>
        </w:rPr>
      </w:pPr>
      <w:r w:rsidRPr="00304E98">
        <w:rPr>
          <w:rFonts w:cs="Times New Roman"/>
          <w:sz w:val="26"/>
          <w:szCs w:val="26"/>
          <w:lang w:val="vi-VN"/>
        </w:rPr>
        <w:tab/>
      </w:r>
    </w:p>
    <w:p w14:paraId="24C239FC" w14:textId="77777777" w:rsidR="001B0F7E" w:rsidRPr="00CF0620" w:rsidRDefault="00F87FD0" w:rsidP="00E92937">
      <w:pPr>
        <w:pStyle w:val="Heading1"/>
        <w:jc w:val="center"/>
        <w:rPr>
          <w:rFonts w:ascii="Times New Roman" w:hAnsi="Times New Roman" w:cs="Times New Roman"/>
          <w:b/>
          <w:sz w:val="26"/>
          <w:szCs w:val="26"/>
          <w:lang w:val="vi-VN"/>
        </w:rPr>
      </w:pPr>
      <w:r w:rsidRPr="00304E98">
        <w:rPr>
          <w:rFonts w:cs="Times New Roman"/>
          <w:b/>
          <w:sz w:val="26"/>
          <w:szCs w:val="26"/>
          <w:lang w:val="vi-VN"/>
        </w:rPr>
        <w:br w:type="page"/>
      </w:r>
      <w:bookmarkStart w:id="90" w:name="_Toc162342994"/>
      <w:bookmarkStart w:id="91" w:name="_Toc162347470"/>
      <w:r w:rsidR="00112A24" w:rsidRPr="0030155E">
        <w:rPr>
          <w:rFonts w:ascii="Times New Roman" w:hAnsi="Times New Roman" w:cs="Times New Roman"/>
          <w:b/>
          <w:bCs/>
          <w:color w:val="auto"/>
          <w:sz w:val="26"/>
          <w:szCs w:val="26"/>
          <w:lang w:val="vi-VN"/>
        </w:rPr>
        <w:lastRenderedPageBreak/>
        <w:t>CHƯƠNG 5: QUẢN LÝ CHẤT LƯỢNG</w:t>
      </w:r>
      <w:bookmarkEnd w:id="90"/>
      <w:bookmarkEnd w:id="91"/>
    </w:p>
    <w:p w14:paraId="5D99A828" w14:textId="77777777" w:rsidR="00AB09B5" w:rsidRPr="0030155E" w:rsidRDefault="00112A24" w:rsidP="00CA76D7">
      <w:pPr>
        <w:pStyle w:val="Heading2"/>
        <w:rPr>
          <w:rFonts w:ascii="Times New Roman" w:hAnsi="Times New Roman" w:cs="Times New Roman"/>
          <w:b/>
          <w:bCs/>
          <w:color w:val="auto"/>
          <w:lang w:val="vi-VN"/>
        </w:rPr>
      </w:pPr>
      <w:bookmarkStart w:id="92" w:name="_Toc162342995"/>
      <w:bookmarkStart w:id="93" w:name="_Toc162347471"/>
      <w:r w:rsidRPr="0030155E">
        <w:rPr>
          <w:rFonts w:ascii="Times New Roman" w:hAnsi="Times New Roman" w:cs="Times New Roman"/>
          <w:b/>
          <w:bCs/>
          <w:color w:val="auto"/>
          <w:lang w:val="vi-VN"/>
        </w:rPr>
        <w:t>5.</w:t>
      </w:r>
      <w:r w:rsidR="00E92937" w:rsidRPr="0030155E">
        <w:rPr>
          <w:rFonts w:ascii="Times New Roman" w:hAnsi="Times New Roman" w:cs="Times New Roman"/>
          <w:b/>
          <w:bCs/>
          <w:color w:val="auto"/>
          <w:lang w:val="vi-VN"/>
        </w:rPr>
        <w:t>1</w:t>
      </w:r>
      <w:r w:rsidRPr="0030155E">
        <w:rPr>
          <w:rFonts w:ascii="Times New Roman" w:hAnsi="Times New Roman" w:cs="Times New Roman"/>
          <w:b/>
          <w:bCs/>
          <w:color w:val="auto"/>
          <w:lang w:val="vi-VN"/>
        </w:rPr>
        <w:t>. Lập kế hoạch chất lượng</w:t>
      </w:r>
      <w:bookmarkEnd w:id="92"/>
      <w:bookmarkEnd w:id="93"/>
      <w:r w:rsidRPr="0030155E">
        <w:rPr>
          <w:rFonts w:ascii="Times New Roman" w:hAnsi="Times New Roman" w:cs="Times New Roman"/>
          <w:b/>
          <w:bCs/>
          <w:color w:val="auto"/>
          <w:lang w:val="vi-VN"/>
        </w:rPr>
        <w:t xml:space="preserve"> </w:t>
      </w:r>
    </w:p>
    <w:p w14:paraId="3785AB5A" w14:textId="77777777" w:rsidR="00100F88" w:rsidRPr="0030155E" w:rsidRDefault="00100F88" w:rsidP="00100F88">
      <w:pPr>
        <w:pStyle w:val="Heading3"/>
        <w:rPr>
          <w:rFonts w:ascii="Times New Roman" w:hAnsi="Times New Roman" w:cs="Times New Roman"/>
          <w:b/>
          <w:bCs/>
          <w:color w:val="auto"/>
          <w:sz w:val="26"/>
          <w:szCs w:val="26"/>
          <w:lang w:val="vi-VN"/>
        </w:rPr>
      </w:pPr>
      <w:bookmarkStart w:id="94" w:name="_Toc162342996"/>
      <w:bookmarkStart w:id="95" w:name="_Toc162347472"/>
      <w:r w:rsidRPr="0030155E">
        <w:rPr>
          <w:rFonts w:ascii="Times New Roman" w:hAnsi="Times New Roman" w:cs="Times New Roman"/>
          <w:b/>
          <w:bCs/>
          <w:color w:val="auto"/>
          <w:sz w:val="26"/>
          <w:szCs w:val="26"/>
          <w:lang w:val="vi-VN"/>
        </w:rPr>
        <w:t xml:space="preserve">5.1.1. </w:t>
      </w:r>
      <w:r w:rsidR="00112A24" w:rsidRPr="0030155E">
        <w:rPr>
          <w:rFonts w:ascii="Times New Roman" w:hAnsi="Times New Roman" w:cs="Times New Roman"/>
          <w:b/>
          <w:bCs/>
          <w:color w:val="auto"/>
          <w:sz w:val="26"/>
          <w:szCs w:val="26"/>
          <w:lang w:val="vi-VN"/>
        </w:rPr>
        <w:t>Các metric chất lượng trong dự án</w:t>
      </w:r>
      <w:bookmarkEnd w:id="94"/>
      <w:bookmarkEnd w:id="95"/>
    </w:p>
    <w:p w14:paraId="14A2FB15" w14:textId="57586215" w:rsidR="00F34C7D" w:rsidRPr="0030155E" w:rsidRDefault="00D1570F" w:rsidP="00F34A53">
      <w:pPr>
        <w:rPr>
          <w:rFonts w:cs="Times New Roman"/>
          <w:color w:val="081C36"/>
          <w:spacing w:val="3"/>
          <w:sz w:val="26"/>
          <w:szCs w:val="26"/>
          <w:shd w:val="clear" w:color="auto" w:fill="FFFFFF"/>
          <w:lang w:val="vi-VN"/>
        </w:rPr>
      </w:pPr>
      <w:bookmarkStart w:id="96" w:name="_Toc162342997"/>
      <w:r w:rsidRPr="00A23FCF">
        <w:rPr>
          <w:rFonts w:cs="Times New Roman"/>
          <w:color w:val="081C36"/>
          <w:spacing w:val="3"/>
          <w:sz w:val="26"/>
          <w:szCs w:val="26"/>
          <w:shd w:val="clear" w:color="auto" w:fill="FFFFFF"/>
          <w:lang w:val="vi-VN"/>
        </w:rPr>
        <w:t>Chỉ số hiệu suất hệ thống: tốc độ xử lý giao dịch, và độ ổn đị</w:t>
      </w:r>
      <w:r w:rsidRPr="0030155E">
        <w:rPr>
          <w:rFonts w:cs="Times New Roman"/>
          <w:color w:val="081C36"/>
          <w:spacing w:val="3"/>
          <w:sz w:val="26"/>
          <w:szCs w:val="26"/>
          <w:shd w:val="clear" w:color="auto" w:fill="FFFFFF"/>
          <w:lang w:val="vi-VN"/>
        </w:rPr>
        <w:t>nh của hệ thống.</w:t>
      </w:r>
      <w:bookmarkEnd w:id="96"/>
    </w:p>
    <w:p w14:paraId="25ED61CB" w14:textId="2D7EE73E" w:rsidR="00EB74FE" w:rsidRPr="0030155E" w:rsidRDefault="00A37D1F" w:rsidP="00D1570F">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Chỉ số thời gian đáp ứng: thời gian để xử lý đơn hàng, thời gian để đặt bàn hoặc giao dịch thanh toán.</w:t>
      </w:r>
    </w:p>
    <w:p w14:paraId="7B2E112A" w14:textId="2DDDD9EE" w:rsidR="000C48B5" w:rsidRPr="0030155E" w:rsidRDefault="008B1DFA" w:rsidP="00D1570F">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Tính toàn vẹn của dữ liệu: Đảm bảo dữ liệu không bị mất mát hay thay đổi trong quá trình truyền tải</w:t>
      </w:r>
    </w:p>
    <w:p w14:paraId="5F037A67" w14:textId="1181AD91" w:rsidR="0058655A" w:rsidRPr="0030155E" w:rsidRDefault="0058655A" w:rsidP="00D1570F">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 xml:space="preserve">Tính ổn định của ứng dụng: </w:t>
      </w:r>
      <w:r w:rsidR="007F6BBA" w:rsidRPr="0030155E">
        <w:rPr>
          <w:rFonts w:cs="Times New Roman"/>
          <w:color w:val="081C36"/>
          <w:spacing w:val="3"/>
          <w:sz w:val="26"/>
          <w:szCs w:val="26"/>
          <w:shd w:val="clear" w:color="auto" w:fill="FFFFFF"/>
          <w:lang w:val="vi-VN"/>
        </w:rPr>
        <w:t>tránh những tác động không mong muốn khi chỉnh sửa phần mềm</w:t>
      </w:r>
    </w:p>
    <w:p w14:paraId="65D0E87A" w14:textId="085767C0" w:rsidR="00991C3E" w:rsidRPr="0030155E" w:rsidRDefault="0052638E" w:rsidP="00991C3E">
      <w:pPr>
        <w:pStyle w:val="ListParagraph"/>
        <w:numPr>
          <w:ilvl w:val="0"/>
          <w:numId w:val="24"/>
        </w:numPr>
        <w:rPr>
          <w:rFonts w:cs="Times New Roman"/>
          <w:color w:val="081C36"/>
          <w:spacing w:val="3"/>
          <w:sz w:val="26"/>
          <w:szCs w:val="26"/>
          <w:shd w:val="clear" w:color="auto" w:fill="FFFFFF"/>
          <w:lang w:val="vi-VN"/>
        </w:rPr>
      </w:pPr>
      <w:r w:rsidRPr="0030155E">
        <w:rPr>
          <w:rFonts w:cs="Times New Roman"/>
          <w:color w:val="081C36"/>
          <w:spacing w:val="3"/>
          <w:sz w:val="26"/>
          <w:szCs w:val="26"/>
          <w:shd w:val="clear" w:color="auto" w:fill="FFFFFF"/>
          <w:lang w:val="vi-VN"/>
        </w:rPr>
        <w:t xml:space="preserve">Tính phù hợp: phần mềm cung cấp các chức năng thêm, sửa, xóa, tìm kiếm,... </w:t>
      </w:r>
    </w:p>
    <w:p w14:paraId="13B2F1B9" w14:textId="7A972CEA" w:rsidR="00112A24" w:rsidRPr="0030155E" w:rsidRDefault="00100F88" w:rsidP="00100F88">
      <w:pPr>
        <w:pStyle w:val="Heading3"/>
        <w:rPr>
          <w:rFonts w:ascii="Times New Roman" w:hAnsi="Times New Roman" w:cs="Times New Roman"/>
          <w:b/>
          <w:bCs/>
          <w:color w:val="auto"/>
          <w:sz w:val="26"/>
          <w:szCs w:val="26"/>
          <w:lang w:val="vi-VN"/>
        </w:rPr>
      </w:pPr>
      <w:bookmarkStart w:id="97" w:name="_Toc162342998"/>
      <w:bookmarkStart w:id="98" w:name="_Toc162347473"/>
      <w:r w:rsidRPr="0030155E">
        <w:rPr>
          <w:rFonts w:ascii="Times New Roman" w:hAnsi="Times New Roman" w:cs="Times New Roman"/>
          <w:b/>
          <w:bCs/>
          <w:color w:val="auto"/>
          <w:sz w:val="26"/>
          <w:szCs w:val="26"/>
          <w:lang w:val="vi-VN"/>
        </w:rPr>
        <w:t xml:space="preserve">5.1.2. </w:t>
      </w:r>
      <w:r w:rsidR="00112A24" w:rsidRPr="0030155E">
        <w:rPr>
          <w:rFonts w:ascii="Times New Roman" w:hAnsi="Times New Roman" w:cs="Times New Roman"/>
          <w:b/>
          <w:bCs/>
          <w:color w:val="auto"/>
          <w:sz w:val="26"/>
          <w:szCs w:val="26"/>
          <w:lang w:val="vi-VN"/>
        </w:rPr>
        <w:t>Các loại</w:t>
      </w:r>
      <w:r w:rsidRPr="0030155E">
        <w:rPr>
          <w:rFonts w:ascii="Times New Roman" w:hAnsi="Times New Roman" w:cs="Times New Roman"/>
          <w:b/>
          <w:bCs/>
          <w:color w:val="auto"/>
          <w:sz w:val="26"/>
          <w:szCs w:val="26"/>
          <w:lang w:val="vi-VN"/>
        </w:rPr>
        <w:t xml:space="preserve"> </w:t>
      </w:r>
      <w:r w:rsidR="00112A24" w:rsidRPr="0030155E">
        <w:rPr>
          <w:rFonts w:ascii="Times New Roman" w:hAnsi="Times New Roman" w:cs="Times New Roman"/>
          <w:b/>
          <w:bCs/>
          <w:color w:val="auto"/>
          <w:sz w:val="26"/>
          <w:szCs w:val="26"/>
          <w:lang w:val="vi-VN"/>
        </w:rPr>
        <w:t>kiểm thử sử dụng</w:t>
      </w:r>
      <w:bookmarkEnd w:id="97"/>
      <w:bookmarkEnd w:id="98"/>
    </w:p>
    <w:p w14:paraId="0FBF9B71" w14:textId="2FE14C65" w:rsidR="007B0D4B" w:rsidRPr="003B2DD7" w:rsidRDefault="007B0D4B" w:rsidP="007B0D4B">
      <w:pPr>
        <w:pStyle w:val="ListParagraph"/>
        <w:numPr>
          <w:ilvl w:val="0"/>
          <w:numId w:val="22"/>
        </w:numPr>
        <w:shd w:val="clear" w:color="auto" w:fill="FFFFFF"/>
        <w:spacing w:after="0" w:line="240" w:lineRule="auto"/>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hệ thống quản lý:</w:t>
      </w:r>
    </w:p>
    <w:p w14:paraId="44BB0A41" w14:textId="57211232" w:rsidR="007B0D4B" w:rsidRPr="003B2DD7" w:rsidRDefault="007B0D4B" w:rsidP="007B0D4B">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 xml:space="preserve">Kiểm tra hiệu quả của phần mềm quản lý quán </w:t>
      </w:r>
      <w:r w:rsidR="003516BC" w:rsidRPr="003B2DD7">
        <w:rPr>
          <w:rFonts w:eastAsia="Times New Roman" w:cs="Times New Roman"/>
          <w:color w:val="081C36"/>
          <w:spacing w:val="3"/>
          <w:sz w:val="26"/>
          <w:szCs w:val="26"/>
          <w:lang w:val="vi-VN"/>
        </w:rPr>
        <w:t>bi-a</w:t>
      </w:r>
    </w:p>
    <w:p w14:paraId="56852F09" w14:textId="77777777" w:rsidR="007B0D4B" w:rsidRPr="003B2DD7" w:rsidRDefault="007B0D4B" w:rsidP="007B0D4B">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tính chính xác của dữ liệu</w:t>
      </w:r>
    </w:p>
    <w:p w14:paraId="0062BE31" w14:textId="162C7427" w:rsidR="003516BC" w:rsidRPr="003B2DD7" w:rsidRDefault="003516BC" w:rsidP="007B0D4B">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code của quản lý quán bi-a</w:t>
      </w:r>
    </w:p>
    <w:p w14:paraId="1BD66EAF" w14:textId="283D7C91" w:rsidR="007B0D4B" w:rsidRPr="003B2DD7" w:rsidRDefault="007B0D4B" w:rsidP="007B0D4B">
      <w:pPr>
        <w:pStyle w:val="ListParagraph"/>
        <w:numPr>
          <w:ilvl w:val="0"/>
          <w:numId w:val="20"/>
        </w:numPr>
        <w:shd w:val="clear" w:color="auto" w:fill="FFFFFF"/>
        <w:spacing w:after="0" w:line="240" w:lineRule="auto"/>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Kiểm tra mức độ hài lòng của khách hàng:</w:t>
      </w:r>
    </w:p>
    <w:p w14:paraId="43DDEB50" w14:textId="114E3821" w:rsidR="00597E24" w:rsidRPr="003B2DD7" w:rsidRDefault="007B0D4B" w:rsidP="00F34C7D">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Khảo sát khách hàng về chất lượng dịch vụ</w:t>
      </w:r>
    </w:p>
    <w:p w14:paraId="36F8DB17" w14:textId="24C0EA49" w:rsidR="003516BC" w:rsidRPr="003B2DD7" w:rsidRDefault="00B22041" w:rsidP="00F34C7D">
      <w:pPr>
        <w:pStyle w:val="ListParagraph"/>
        <w:numPr>
          <w:ilvl w:val="0"/>
          <w:numId w:val="23"/>
        </w:numPr>
        <w:shd w:val="clear" w:color="auto" w:fill="FFFFFF"/>
        <w:spacing w:after="0" w:line="240" w:lineRule="auto"/>
        <w:ind w:left="1154"/>
        <w:rPr>
          <w:rFonts w:eastAsia="Times New Roman" w:cs="Times New Roman"/>
          <w:color w:val="081C36"/>
          <w:spacing w:val="3"/>
          <w:sz w:val="26"/>
          <w:szCs w:val="26"/>
          <w:lang w:val="vi-VN"/>
        </w:rPr>
      </w:pPr>
      <w:r w:rsidRPr="003B2DD7">
        <w:rPr>
          <w:rFonts w:eastAsia="Times New Roman" w:cs="Times New Roman"/>
          <w:color w:val="081C36"/>
          <w:spacing w:val="3"/>
          <w:sz w:val="26"/>
          <w:szCs w:val="26"/>
          <w:lang w:val="vi-VN"/>
        </w:rPr>
        <w:t>Thu thập ý kiến của khách hàng</w:t>
      </w:r>
    </w:p>
    <w:p w14:paraId="52EFEFF1" w14:textId="245CE430" w:rsidR="00112A24" w:rsidRPr="0030155E" w:rsidRDefault="00112A24" w:rsidP="00CA76D7">
      <w:pPr>
        <w:pStyle w:val="Heading2"/>
        <w:rPr>
          <w:rFonts w:ascii="Times New Roman" w:hAnsi="Times New Roman" w:cs="Times New Roman"/>
          <w:b/>
          <w:bCs/>
          <w:color w:val="auto"/>
          <w:lang w:val="vi-VN"/>
        </w:rPr>
      </w:pPr>
      <w:bookmarkStart w:id="99" w:name="_Toc162342999"/>
      <w:bookmarkStart w:id="100" w:name="_Toc162347474"/>
      <w:r w:rsidRPr="0030155E">
        <w:rPr>
          <w:rFonts w:ascii="Times New Roman" w:hAnsi="Times New Roman" w:cs="Times New Roman"/>
          <w:b/>
          <w:bCs/>
          <w:color w:val="auto"/>
          <w:lang w:val="vi-VN"/>
        </w:rPr>
        <w:t>5.</w:t>
      </w:r>
      <w:r w:rsidR="00E92937" w:rsidRPr="0030155E">
        <w:rPr>
          <w:rFonts w:ascii="Times New Roman" w:hAnsi="Times New Roman" w:cs="Times New Roman"/>
          <w:b/>
          <w:bCs/>
          <w:color w:val="auto"/>
          <w:lang w:val="vi-VN"/>
        </w:rPr>
        <w:t>2</w:t>
      </w:r>
      <w:r w:rsidRPr="0030155E">
        <w:rPr>
          <w:rFonts w:ascii="Times New Roman" w:hAnsi="Times New Roman" w:cs="Times New Roman"/>
          <w:b/>
          <w:bCs/>
          <w:color w:val="auto"/>
          <w:lang w:val="vi-VN"/>
        </w:rPr>
        <w:t>. Kế hoạch giám sát chất lượng</w:t>
      </w:r>
      <w:bookmarkEnd w:id="99"/>
      <w:bookmarkEnd w:id="100"/>
    </w:p>
    <w:p w14:paraId="1CDCB58B" w14:textId="73663AB9" w:rsidR="004722A4" w:rsidRPr="00304E98" w:rsidRDefault="007F09BF" w:rsidP="00E02CD9">
      <w:pPr>
        <w:tabs>
          <w:tab w:val="left" w:pos="3497"/>
        </w:tabs>
        <w:rPr>
          <w:rFonts w:cs="Times New Roman"/>
          <w:sz w:val="26"/>
          <w:szCs w:val="26"/>
          <w:lang w:val="vi-VN"/>
        </w:rPr>
      </w:pPr>
      <w:r w:rsidRPr="00304E98">
        <w:rPr>
          <w:rFonts w:cs="Times New Roman"/>
          <w:noProof/>
          <w:sz w:val="26"/>
          <w:szCs w:val="26"/>
          <w:lang w:val="vi-VN"/>
        </w:rPr>
        <w:drawing>
          <wp:inline distT="0" distB="0" distL="0" distR="0" wp14:anchorId="0341C567" wp14:editId="4103251E">
            <wp:extent cx="5943600" cy="2858135"/>
            <wp:effectExtent l="0" t="0" r="0" b="0"/>
            <wp:docPr id="109498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9376" name=""/>
                    <pic:cNvPicPr/>
                  </pic:nvPicPr>
                  <pic:blipFill>
                    <a:blip r:embed="rId30"/>
                    <a:stretch>
                      <a:fillRect/>
                    </a:stretch>
                  </pic:blipFill>
                  <pic:spPr>
                    <a:xfrm>
                      <a:off x="0" y="0"/>
                      <a:ext cx="5943600" cy="2858135"/>
                    </a:xfrm>
                    <a:prstGeom prst="rect">
                      <a:avLst/>
                    </a:prstGeom>
                  </pic:spPr>
                </pic:pic>
              </a:graphicData>
            </a:graphic>
          </wp:inline>
        </w:drawing>
      </w:r>
    </w:p>
    <w:p w14:paraId="65CEAA8E" w14:textId="5A2D5722" w:rsidR="00807079" w:rsidRPr="00A23FCF" w:rsidRDefault="004722A4" w:rsidP="00BA4B95">
      <w:pPr>
        <w:pStyle w:val="Heading3"/>
        <w:jc w:val="center"/>
        <w:rPr>
          <w:rFonts w:ascii="Times New Roman" w:hAnsi="Times New Roman" w:cs="Times New Roman"/>
          <w:i/>
          <w:color w:val="auto"/>
          <w:sz w:val="26"/>
          <w:szCs w:val="26"/>
          <w:lang w:val="vi-VN"/>
        </w:rPr>
      </w:pPr>
      <w:bookmarkStart w:id="101" w:name="_Toc162343000"/>
      <w:bookmarkStart w:id="102" w:name="_Toc162347475"/>
      <w:r w:rsidRPr="00A23FCF">
        <w:rPr>
          <w:rFonts w:ascii="Times New Roman" w:hAnsi="Times New Roman" w:cs="Times New Roman"/>
          <w:i/>
          <w:color w:val="auto"/>
          <w:sz w:val="26"/>
          <w:szCs w:val="26"/>
          <w:lang w:val="vi-VN"/>
        </w:rPr>
        <w:lastRenderedPageBreak/>
        <w:t>Hình 5.1: kế hoạch giám sát chất lượng</w:t>
      </w:r>
      <w:bookmarkEnd w:id="101"/>
      <w:bookmarkEnd w:id="102"/>
    </w:p>
    <w:p w14:paraId="55520D8A" w14:textId="0734C6CC" w:rsidR="00E02CD9" w:rsidRPr="0030155E" w:rsidRDefault="00112A24" w:rsidP="00E26301">
      <w:pPr>
        <w:pStyle w:val="Heading2"/>
        <w:rPr>
          <w:rFonts w:cs="Times New Roman"/>
          <w:b/>
          <w:bCs/>
          <w:lang w:val="vi-VN"/>
        </w:rPr>
      </w:pPr>
      <w:bookmarkStart w:id="103" w:name="_Toc162343001"/>
      <w:bookmarkStart w:id="104" w:name="_Toc162347476"/>
      <w:r w:rsidRPr="00E26301">
        <w:rPr>
          <w:rFonts w:ascii="Times New Roman" w:hAnsi="Times New Roman" w:cs="Times New Roman"/>
          <w:b/>
          <w:color w:val="auto"/>
          <w:lang w:val="vi-VN"/>
        </w:rPr>
        <w:t>5.</w:t>
      </w:r>
      <w:r w:rsidR="00E92937" w:rsidRPr="006D0908">
        <w:rPr>
          <w:rFonts w:ascii="Times New Roman" w:hAnsi="Times New Roman" w:cs="Times New Roman"/>
          <w:b/>
          <w:color w:val="auto"/>
          <w:lang w:val="vi-VN"/>
        </w:rPr>
        <w:t>3</w:t>
      </w:r>
      <w:r w:rsidRPr="006D0908">
        <w:rPr>
          <w:rFonts w:ascii="Times New Roman" w:hAnsi="Times New Roman" w:cs="Times New Roman"/>
          <w:b/>
          <w:bCs/>
          <w:color w:val="auto"/>
          <w:lang w:val="vi-VN"/>
        </w:rPr>
        <w:t>. Kế hoạch đảm bảo chất lượng sản phẩm kế hoạch bàn giao</w:t>
      </w:r>
      <w:bookmarkEnd w:id="103"/>
      <w:bookmarkEnd w:id="104"/>
    </w:p>
    <w:tbl>
      <w:tblPr>
        <w:tblW w:w="0" w:type="auto"/>
        <w:tblInd w:w="114"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792"/>
        <w:gridCol w:w="1184"/>
        <w:gridCol w:w="2685"/>
        <w:gridCol w:w="2070"/>
        <w:gridCol w:w="2331"/>
      </w:tblGrid>
      <w:tr w:rsidR="00DE3AAF" w:rsidRPr="0030155E" w14:paraId="76ACD393" w14:textId="77777777" w:rsidTr="003A3251">
        <w:trPr>
          <w:trHeight w:val="1427"/>
        </w:trPr>
        <w:tc>
          <w:tcPr>
            <w:tcW w:w="792" w:type="dxa"/>
            <w:tcBorders>
              <w:left w:val="single" w:sz="4" w:space="0" w:color="000009"/>
              <w:right w:val="single" w:sz="4" w:space="0" w:color="000009"/>
            </w:tcBorders>
            <w:vAlign w:val="center"/>
          </w:tcPr>
          <w:p w14:paraId="7DCC1EC2"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STT</w:t>
            </w:r>
          </w:p>
        </w:tc>
        <w:tc>
          <w:tcPr>
            <w:tcW w:w="1184" w:type="dxa"/>
            <w:tcBorders>
              <w:left w:val="single" w:sz="4" w:space="0" w:color="000009"/>
              <w:right w:val="single" w:sz="4" w:space="0" w:color="000009"/>
            </w:tcBorders>
            <w:vAlign w:val="center"/>
          </w:tcPr>
          <w:p w14:paraId="1AC4F72F"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Sản phẩm bàn giao</w:t>
            </w:r>
          </w:p>
        </w:tc>
        <w:tc>
          <w:tcPr>
            <w:tcW w:w="2685" w:type="dxa"/>
            <w:tcBorders>
              <w:left w:val="single" w:sz="4" w:space="0" w:color="000009"/>
              <w:right w:val="single" w:sz="4" w:space="0" w:color="000009"/>
            </w:tcBorders>
            <w:vAlign w:val="center"/>
          </w:tcPr>
          <w:p w14:paraId="114B7F8C"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Thước đo chất lượng</w:t>
            </w:r>
          </w:p>
        </w:tc>
        <w:tc>
          <w:tcPr>
            <w:tcW w:w="2070" w:type="dxa"/>
            <w:tcBorders>
              <w:left w:val="single" w:sz="4" w:space="0" w:color="000009"/>
              <w:right w:val="single" w:sz="4" w:space="0" w:color="000009"/>
            </w:tcBorders>
            <w:vAlign w:val="center"/>
          </w:tcPr>
          <w:p w14:paraId="1868DD8D"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Các hoạt động</w:t>
            </w:r>
          </w:p>
        </w:tc>
        <w:tc>
          <w:tcPr>
            <w:tcW w:w="2331" w:type="dxa"/>
            <w:tcBorders>
              <w:left w:val="single" w:sz="4" w:space="0" w:color="000009"/>
              <w:right w:val="single" w:sz="4" w:space="0" w:color="000009"/>
            </w:tcBorders>
            <w:vAlign w:val="center"/>
          </w:tcPr>
          <w:p w14:paraId="0A082CD6" w14:textId="77777777" w:rsidR="00DE3AAF" w:rsidRPr="00304E98" w:rsidRDefault="00DE3AAF" w:rsidP="003A3251">
            <w:pPr>
              <w:jc w:val="center"/>
              <w:rPr>
                <w:rFonts w:cs="Times New Roman"/>
                <w:b/>
                <w:sz w:val="26"/>
                <w:szCs w:val="26"/>
                <w:lang w:val="vi-VN"/>
              </w:rPr>
            </w:pPr>
            <w:r w:rsidRPr="00304E98">
              <w:rPr>
                <w:rFonts w:cs="Times New Roman"/>
                <w:b/>
                <w:sz w:val="26"/>
                <w:szCs w:val="26"/>
                <w:lang w:val="vi-VN"/>
              </w:rPr>
              <w:t>Tần suất thực hiện</w:t>
            </w:r>
          </w:p>
        </w:tc>
      </w:tr>
      <w:tr w:rsidR="00DE3AAF" w:rsidRPr="0030155E" w14:paraId="734423EC" w14:textId="77777777" w:rsidTr="003A3251">
        <w:trPr>
          <w:trHeight w:val="55"/>
        </w:trPr>
        <w:tc>
          <w:tcPr>
            <w:tcW w:w="792" w:type="dxa"/>
            <w:vMerge w:val="restart"/>
            <w:tcBorders>
              <w:left w:val="single" w:sz="4" w:space="0" w:color="000009"/>
              <w:right w:val="single" w:sz="4" w:space="0" w:color="000009"/>
            </w:tcBorders>
            <w:vAlign w:val="center"/>
          </w:tcPr>
          <w:p w14:paraId="5F3D9354"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1</w:t>
            </w:r>
          </w:p>
        </w:tc>
        <w:tc>
          <w:tcPr>
            <w:tcW w:w="1184" w:type="dxa"/>
            <w:vMerge w:val="restart"/>
            <w:tcBorders>
              <w:left w:val="single" w:sz="4" w:space="0" w:color="000009"/>
              <w:right w:val="single" w:sz="4" w:space="0" w:color="000009"/>
            </w:tcBorders>
            <w:vAlign w:val="center"/>
          </w:tcPr>
          <w:p w14:paraId="5849F121"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Tài liệu lập kế hoạch</w:t>
            </w:r>
          </w:p>
        </w:tc>
        <w:tc>
          <w:tcPr>
            <w:tcW w:w="2685" w:type="dxa"/>
            <w:tcBorders>
              <w:left w:val="single" w:sz="4" w:space="0" w:color="000009"/>
              <w:right w:val="single" w:sz="4" w:space="0" w:color="000009"/>
            </w:tcBorders>
            <w:vAlign w:val="center"/>
          </w:tcPr>
          <w:p w14:paraId="27B4633F" w14:textId="77777777" w:rsidR="00DE3AAF" w:rsidRPr="00304E98" w:rsidRDefault="00DE3AAF" w:rsidP="003A3251">
            <w:pPr>
              <w:rPr>
                <w:rFonts w:cs="Times New Roman"/>
                <w:sz w:val="26"/>
                <w:szCs w:val="26"/>
                <w:lang w:val="vi-VN"/>
              </w:rPr>
            </w:pPr>
            <w:r w:rsidRPr="00304E98">
              <w:rPr>
                <w:rFonts w:cs="Times New Roman"/>
                <w:sz w:val="26"/>
                <w:szCs w:val="26"/>
                <w:lang w:val="vi-VN"/>
              </w:rPr>
              <w:t>Bàn giao 100% các bản kế hoạch vào đúng thời gian.</w:t>
            </w:r>
          </w:p>
        </w:tc>
        <w:tc>
          <w:tcPr>
            <w:tcW w:w="2070" w:type="dxa"/>
            <w:tcBorders>
              <w:left w:val="single" w:sz="4" w:space="0" w:color="000009"/>
              <w:right w:val="single" w:sz="4" w:space="0" w:color="000009"/>
            </w:tcBorders>
            <w:vAlign w:val="center"/>
          </w:tcPr>
          <w:p w14:paraId="4E501CB6" w14:textId="77777777"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726A4E20" w14:textId="7C6493E6" w:rsidR="00DE3AAF" w:rsidRPr="00304E98" w:rsidRDefault="00CC09E6" w:rsidP="003A3251">
            <w:pPr>
              <w:rPr>
                <w:rFonts w:cs="Times New Roman"/>
                <w:sz w:val="26"/>
                <w:szCs w:val="26"/>
                <w:lang w:val="vi-VN"/>
              </w:rPr>
            </w:pPr>
            <w:r w:rsidRPr="00304E98">
              <w:rPr>
                <w:rFonts w:cs="Times New Roman"/>
                <w:sz w:val="26"/>
                <w:szCs w:val="26"/>
                <w:lang w:val="vi-VN"/>
              </w:rPr>
              <w:t xml:space="preserve">2 </w:t>
            </w:r>
            <w:r w:rsidR="00441A26" w:rsidRPr="00304E98">
              <w:rPr>
                <w:rFonts w:cs="Times New Roman"/>
                <w:sz w:val="26"/>
                <w:szCs w:val="26"/>
                <w:lang w:val="vi-VN"/>
              </w:rPr>
              <w:t>buổi</w:t>
            </w:r>
            <w:r w:rsidR="00DE3AAF" w:rsidRPr="00304E98">
              <w:rPr>
                <w:rFonts w:cs="Times New Roman"/>
                <w:sz w:val="26"/>
                <w:szCs w:val="26"/>
                <w:lang w:val="vi-VN"/>
              </w:rPr>
              <w:t>/tuần</w:t>
            </w:r>
          </w:p>
        </w:tc>
      </w:tr>
      <w:tr w:rsidR="00DE3AAF" w:rsidRPr="0030155E" w14:paraId="1169946C" w14:textId="77777777" w:rsidTr="003A3251">
        <w:trPr>
          <w:trHeight w:val="55"/>
        </w:trPr>
        <w:tc>
          <w:tcPr>
            <w:tcW w:w="792" w:type="dxa"/>
            <w:vMerge/>
            <w:tcBorders>
              <w:top w:val="nil"/>
              <w:left w:val="single" w:sz="4" w:space="0" w:color="000009"/>
              <w:right w:val="single" w:sz="4" w:space="0" w:color="000009"/>
            </w:tcBorders>
            <w:vAlign w:val="center"/>
          </w:tcPr>
          <w:p w14:paraId="18231025"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142F1537"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6D4D942D" w14:textId="77777777" w:rsidR="00DE3AAF" w:rsidRPr="00304E98" w:rsidRDefault="00DE3AAF" w:rsidP="003A3251">
            <w:pPr>
              <w:rPr>
                <w:rFonts w:cs="Times New Roman"/>
                <w:sz w:val="26"/>
                <w:szCs w:val="26"/>
                <w:lang w:val="vi-VN"/>
              </w:rPr>
            </w:pPr>
            <w:r w:rsidRPr="00304E98">
              <w:rPr>
                <w:rFonts w:cs="Times New Roman"/>
                <w:sz w:val="26"/>
                <w:szCs w:val="26"/>
                <w:lang w:val="vi-VN"/>
              </w:rPr>
              <w:t>Xác định đúng 100% phạm vi của dự án.</w:t>
            </w:r>
          </w:p>
        </w:tc>
        <w:tc>
          <w:tcPr>
            <w:tcW w:w="2070" w:type="dxa"/>
            <w:tcBorders>
              <w:left w:val="single" w:sz="4" w:space="0" w:color="000009"/>
              <w:right w:val="single" w:sz="4" w:space="0" w:color="000009"/>
            </w:tcBorders>
            <w:vAlign w:val="center"/>
          </w:tcPr>
          <w:p w14:paraId="543A8133" w14:textId="77777777" w:rsidR="00DE3AAF" w:rsidRPr="00304E98" w:rsidRDefault="00DE3AAF" w:rsidP="003A3251">
            <w:pPr>
              <w:rPr>
                <w:rFonts w:cs="Times New Roman"/>
                <w:sz w:val="26"/>
                <w:szCs w:val="26"/>
                <w:lang w:val="vi-VN"/>
              </w:rPr>
            </w:pPr>
            <w:r w:rsidRPr="00304E98">
              <w:rPr>
                <w:rFonts w:cs="Times New Roman"/>
                <w:sz w:val="26"/>
                <w:szCs w:val="26"/>
                <w:lang w:val="vi-VN"/>
              </w:rPr>
              <w:t>Trao đổi với khách hàng.</w:t>
            </w:r>
          </w:p>
        </w:tc>
        <w:tc>
          <w:tcPr>
            <w:tcW w:w="2331" w:type="dxa"/>
            <w:tcBorders>
              <w:left w:val="single" w:sz="4" w:space="0" w:color="000009"/>
              <w:right w:val="single" w:sz="4" w:space="0" w:color="000009"/>
            </w:tcBorders>
            <w:vAlign w:val="center"/>
          </w:tcPr>
          <w:p w14:paraId="637B6F4C" w14:textId="77777777" w:rsidR="00DE3AAF" w:rsidRPr="00304E98" w:rsidRDefault="00DE3AAF" w:rsidP="003A3251">
            <w:pPr>
              <w:rPr>
                <w:rFonts w:cs="Times New Roman"/>
                <w:sz w:val="26"/>
                <w:szCs w:val="26"/>
                <w:lang w:val="vi-VN"/>
              </w:rPr>
            </w:pPr>
          </w:p>
        </w:tc>
      </w:tr>
      <w:tr w:rsidR="00DE3AAF" w:rsidRPr="0030155E" w14:paraId="4F8A5BA9" w14:textId="77777777" w:rsidTr="003A3251">
        <w:trPr>
          <w:trHeight w:val="55"/>
        </w:trPr>
        <w:tc>
          <w:tcPr>
            <w:tcW w:w="792" w:type="dxa"/>
            <w:vMerge/>
            <w:tcBorders>
              <w:top w:val="nil"/>
              <w:left w:val="single" w:sz="4" w:space="0" w:color="000009"/>
              <w:right w:val="single" w:sz="4" w:space="0" w:color="000009"/>
            </w:tcBorders>
            <w:vAlign w:val="center"/>
          </w:tcPr>
          <w:p w14:paraId="1A6FB699"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4ABCCA5F"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47AC8098" w14:textId="77777777" w:rsidR="00DE3AAF" w:rsidRPr="00304E98" w:rsidRDefault="00DE3AAF" w:rsidP="003A3251">
            <w:pPr>
              <w:rPr>
                <w:rFonts w:cs="Times New Roman"/>
                <w:sz w:val="26"/>
                <w:szCs w:val="26"/>
                <w:lang w:val="vi-VN"/>
              </w:rPr>
            </w:pPr>
            <w:r w:rsidRPr="00304E98">
              <w:rPr>
                <w:rFonts w:cs="Times New Roman"/>
                <w:sz w:val="26"/>
                <w:szCs w:val="26"/>
                <w:lang w:val="vi-VN"/>
              </w:rPr>
              <w:t>Mỗi thành viên đều được phân công công việc rõ ràng.</w:t>
            </w:r>
          </w:p>
        </w:tc>
        <w:tc>
          <w:tcPr>
            <w:tcW w:w="2070" w:type="dxa"/>
            <w:tcBorders>
              <w:left w:val="single" w:sz="4" w:space="0" w:color="000009"/>
              <w:right w:val="single" w:sz="4" w:space="0" w:color="000009"/>
            </w:tcBorders>
            <w:vAlign w:val="center"/>
          </w:tcPr>
          <w:p w14:paraId="3FCE1824" w14:textId="64FCC27D" w:rsidR="00DE3AAF" w:rsidRPr="00304E98" w:rsidRDefault="00E53D0C" w:rsidP="003A3251">
            <w:pPr>
              <w:rPr>
                <w:rFonts w:cs="Times New Roman"/>
                <w:sz w:val="26"/>
                <w:szCs w:val="26"/>
                <w:lang w:val="vi-VN"/>
              </w:rPr>
            </w:pPr>
            <w:r w:rsidRPr="00304E98">
              <w:rPr>
                <w:rFonts w:cs="Times New Roman"/>
                <w:sz w:val="26"/>
                <w:szCs w:val="26"/>
                <w:lang w:val="vi-VN"/>
              </w:rPr>
              <w:t>Nhóm</w:t>
            </w:r>
            <w:r w:rsidR="00CC09E6" w:rsidRPr="00304E98">
              <w:rPr>
                <w:rFonts w:cs="Times New Roman"/>
                <w:sz w:val="26"/>
                <w:szCs w:val="26"/>
                <w:lang w:val="vi-VN"/>
              </w:rPr>
              <w:t xml:space="preserve"> dự án</w:t>
            </w:r>
            <w:r w:rsidR="00DE3AAF" w:rsidRPr="00304E98">
              <w:rPr>
                <w:rFonts w:cs="Times New Roman"/>
                <w:sz w:val="26"/>
                <w:szCs w:val="26"/>
                <w:lang w:val="vi-VN"/>
              </w:rPr>
              <w:t xml:space="preserve"> họp bàn.</w:t>
            </w:r>
          </w:p>
        </w:tc>
        <w:tc>
          <w:tcPr>
            <w:tcW w:w="2331" w:type="dxa"/>
            <w:tcBorders>
              <w:left w:val="single" w:sz="4" w:space="0" w:color="000009"/>
              <w:right w:val="single" w:sz="4" w:space="0" w:color="000009"/>
            </w:tcBorders>
            <w:vAlign w:val="center"/>
          </w:tcPr>
          <w:p w14:paraId="6080FD82" w14:textId="77777777" w:rsidR="00DE3AAF" w:rsidRPr="00304E98" w:rsidRDefault="00DE3AAF" w:rsidP="003A3251">
            <w:pPr>
              <w:rPr>
                <w:rFonts w:cs="Times New Roman"/>
                <w:sz w:val="26"/>
                <w:szCs w:val="26"/>
                <w:lang w:val="vi-VN"/>
              </w:rPr>
            </w:pPr>
          </w:p>
        </w:tc>
      </w:tr>
      <w:tr w:rsidR="00DE3AAF" w:rsidRPr="0030155E" w14:paraId="76A024A8" w14:textId="77777777" w:rsidTr="003A3251">
        <w:trPr>
          <w:trHeight w:val="55"/>
        </w:trPr>
        <w:tc>
          <w:tcPr>
            <w:tcW w:w="792" w:type="dxa"/>
            <w:vMerge w:val="restart"/>
            <w:tcBorders>
              <w:left w:val="single" w:sz="4" w:space="0" w:color="000009"/>
              <w:right w:val="single" w:sz="4" w:space="0" w:color="000009"/>
            </w:tcBorders>
            <w:vAlign w:val="center"/>
          </w:tcPr>
          <w:p w14:paraId="09EB50C4"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2</w:t>
            </w:r>
          </w:p>
        </w:tc>
        <w:tc>
          <w:tcPr>
            <w:tcW w:w="1184" w:type="dxa"/>
            <w:vMerge w:val="restart"/>
            <w:tcBorders>
              <w:left w:val="single" w:sz="4" w:space="0" w:color="000009"/>
              <w:right w:val="single" w:sz="4" w:space="0" w:color="000009"/>
            </w:tcBorders>
            <w:vAlign w:val="center"/>
          </w:tcPr>
          <w:p w14:paraId="23863809"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thống quản lý tài liệu</w:t>
            </w:r>
          </w:p>
        </w:tc>
        <w:tc>
          <w:tcPr>
            <w:tcW w:w="2685" w:type="dxa"/>
            <w:tcBorders>
              <w:left w:val="single" w:sz="4" w:space="0" w:color="000009"/>
              <w:right w:val="single" w:sz="4" w:space="0" w:color="000009"/>
            </w:tcBorders>
            <w:vAlign w:val="center"/>
          </w:tcPr>
          <w:p w14:paraId="6F207A06" w14:textId="77777777" w:rsidR="00DE3AAF" w:rsidRPr="00304E98" w:rsidRDefault="00DE3AAF" w:rsidP="003A3251">
            <w:pPr>
              <w:rPr>
                <w:rFonts w:cs="Times New Roman"/>
                <w:sz w:val="26"/>
                <w:szCs w:val="26"/>
                <w:lang w:val="vi-VN"/>
              </w:rPr>
            </w:pPr>
            <w:r w:rsidRPr="00304E98">
              <w:rPr>
                <w:rFonts w:cs="Times New Roman"/>
                <w:sz w:val="26"/>
                <w:szCs w:val="26"/>
                <w:lang w:val="vi-VN"/>
              </w:rPr>
              <w:t>Bàn giao hệ thống cho khách hàng theo đúng thời gian yêu cầu.</w:t>
            </w:r>
          </w:p>
        </w:tc>
        <w:tc>
          <w:tcPr>
            <w:tcW w:w="2070" w:type="dxa"/>
            <w:tcBorders>
              <w:left w:val="single" w:sz="4" w:space="0" w:color="000009"/>
              <w:right w:val="single" w:sz="4" w:space="0" w:color="000009"/>
            </w:tcBorders>
            <w:vAlign w:val="center"/>
          </w:tcPr>
          <w:p w14:paraId="4BF62054" w14:textId="77777777"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3C4322F0"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tích hợp hệ thống.</w:t>
            </w:r>
          </w:p>
        </w:tc>
      </w:tr>
      <w:tr w:rsidR="00DE3AAF" w:rsidRPr="0030155E" w14:paraId="7F19465E" w14:textId="77777777" w:rsidTr="003A3251">
        <w:trPr>
          <w:trHeight w:val="55"/>
        </w:trPr>
        <w:tc>
          <w:tcPr>
            <w:tcW w:w="792" w:type="dxa"/>
            <w:vMerge/>
            <w:tcBorders>
              <w:left w:val="single" w:sz="4" w:space="0" w:color="000009"/>
              <w:right w:val="single" w:sz="4" w:space="0" w:color="000009"/>
            </w:tcBorders>
            <w:vAlign w:val="center"/>
          </w:tcPr>
          <w:p w14:paraId="78AB2834"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593257BD"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7B5CC972" w14:textId="77777777" w:rsidR="00DE3AAF" w:rsidRPr="00304E98" w:rsidRDefault="00DE3AAF" w:rsidP="003A3251">
            <w:pPr>
              <w:rPr>
                <w:rFonts w:cs="Times New Roman"/>
                <w:sz w:val="26"/>
                <w:szCs w:val="26"/>
                <w:lang w:val="vi-VN"/>
              </w:rPr>
            </w:pPr>
            <w:r w:rsidRPr="00304E98">
              <w:rPr>
                <w:rFonts w:cs="Times New Roman"/>
                <w:sz w:val="26"/>
                <w:szCs w:val="26"/>
                <w:lang w:val="vi-VN"/>
              </w:rPr>
              <w:t>Tương thích với các hệ điều hành trên máy tính và điện thoại.</w:t>
            </w:r>
          </w:p>
        </w:tc>
        <w:tc>
          <w:tcPr>
            <w:tcW w:w="2070" w:type="dxa"/>
            <w:tcBorders>
              <w:left w:val="single" w:sz="4" w:space="0" w:color="000009"/>
              <w:right w:val="single" w:sz="4" w:space="0" w:color="000009"/>
            </w:tcBorders>
            <w:vAlign w:val="center"/>
          </w:tcPr>
          <w:p w14:paraId="31A907D0" w14:textId="5D560C59"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3C9D7188" w14:textId="2E7CE3BE" w:rsidR="00DE3AAF" w:rsidRPr="00304E98" w:rsidRDefault="00DE3AAF" w:rsidP="003A3251">
            <w:pPr>
              <w:rPr>
                <w:rFonts w:cs="Times New Roman"/>
                <w:sz w:val="26"/>
                <w:szCs w:val="26"/>
                <w:lang w:val="vi-VN"/>
              </w:rPr>
            </w:pPr>
            <w:r w:rsidRPr="00304E98">
              <w:rPr>
                <w:rFonts w:cs="Times New Roman"/>
                <w:sz w:val="26"/>
                <w:szCs w:val="26"/>
                <w:lang w:val="vi-VN"/>
              </w:rPr>
              <w:t>Thường xuyên xem lại phân tích</w:t>
            </w:r>
            <w:r w:rsidR="00D770F6" w:rsidRPr="00304E98">
              <w:rPr>
                <w:rFonts w:cs="Times New Roman"/>
                <w:sz w:val="26"/>
                <w:szCs w:val="26"/>
                <w:lang w:val="vi-VN"/>
              </w:rPr>
              <w:t xml:space="preserve"> thiết kế</w:t>
            </w:r>
          </w:p>
        </w:tc>
      </w:tr>
      <w:tr w:rsidR="00DE3AAF" w:rsidRPr="0030155E" w14:paraId="3EACEB67" w14:textId="77777777" w:rsidTr="003A3251">
        <w:trPr>
          <w:trHeight w:val="55"/>
        </w:trPr>
        <w:tc>
          <w:tcPr>
            <w:tcW w:w="792" w:type="dxa"/>
            <w:vMerge/>
            <w:tcBorders>
              <w:left w:val="single" w:sz="4" w:space="0" w:color="000009"/>
              <w:right w:val="single" w:sz="4" w:space="0" w:color="000009"/>
            </w:tcBorders>
            <w:vAlign w:val="center"/>
          </w:tcPr>
          <w:p w14:paraId="07AD8DCC"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28257226"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bottom w:val="single" w:sz="6" w:space="0" w:color="000009"/>
              <w:right w:val="single" w:sz="4" w:space="0" w:color="000009"/>
            </w:tcBorders>
            <w:vAlign w:val="center"/>
          </w:tcPr>
          <w:p w14:paraId="3F98E7A2" w14:textId="77777777" w:rsidR="00DE3AAF" w:rsidRPr="00304E98" w:rsidRDefault="00DE3AAF" w:rsidP="003A3251">
            <w:pPr>
              <w:rPr>
                <w:rFonts w:cs="Times New Roman"/>
                <w:sz w:val="26"/>
                <w:szCs w:val="26"/>
                <w:lang w:val="vi-VN"/>
              </w:rPr>
            </w:pPr>
            <w:r w:rsidRPr="00304E98">
              <w:rPr>
                <w:rFonts w:cs="Times New Roman"/>
                <w:sz w:val="26"/>
                <w:szCs w:val="26"/>
                <w:lang w:val="vi-VN"/>
              </w:rPr>
              <w:t>Thực hiện đầy đủ 100% các chức năng yêu cầu.</w:t>
            </w:r>
          </w:p>
        </w:tc>
        <w:tc>
          <w:tcPr>
            <w:tcW w:w="2070" w:type="dxa"/>
            <w:tcBorders>
              <w:left w:val="single" w:sz="4" w:space="0" w:color="000009"/>
              <w:right w:val="single" w:sz="4" w:space="0" w:color="000009"/>
            </w:tcBorders>
            <w:vAlign w:val="center"/>
          </w:tcPr>
          <w:p w14:paraId="67FB04CC" w14:textId="77777777" w:rsidR="00DE3AAF" w:rsidRPr="00304E98" w:rsidRDefault="00DE3AAF" w:rsidP="003A3251">
            <w:pPr>
              <w:rPr>
                <w:rFonts w:cs="Times New Roman"/>
                <w:sz w:val="26"/>
                <w:szCs w:val="26"/>
                <w:lang w:val="vi-VN"/>
              </w:rPr>
            </w:pPr>
            <w:r w:rsidRPr="00304E98">
              <w:rPr>
                <w:rFonts w:cs="Times New Roman"/>
                <w:sz w:val="26"/>
                <w:szCs w:val="26"/>
                <w:lang w:val="vi-VN"/>
              </w:rPr>
              <w:t>Xem xét tài liệu thu thập từ khách</w:t>
            </w:r>
          </w:p>
          <w:p w14:paraId="23F3E2DF" w14:textId="77777777" w:rsidR="00DE3AAF" w:rsidRPr="00304E98" w:rsidRDefault="00DE3AAF" w:rsidP="003A3251">
            <w:pPr>
              <w:rPr>
                <w:rFonts w:cs="Times New Roman"/>
                <w:sz w:val="26"/>
                <w:szCs w:val="26"/>
                <w:lang w:val="vi-VN"/>
              </w:rPr>
            </w:pPr>
            <w:r w:rsidRPr="00304E98">
              <w:rPr>
                <w:rFonts w:cs="Times New Roman"/>
                <w:sz w:val="26"/>
                <w:szCs w:val="26"/>
                <w:lang w:val="vi-VN"/>
              </w:rPr>
              <w:t>hàng.</w:t>
            </w:r>
          </w:p>
        </w:tc>
        <w:tc>
          <w:tcPr>
            <w:tcW w:w="2331" w:type="dxa"/>
            <w:tcBorders>
              <w:left w:val="single" w:sz="4" w:space="0" w:color="000009"/>
              <w:right w:val="single" w:sz="4" w:space="0" w:color="000009"/>
            </w:tcBorders>
            <w:vAlign w:val="center"/>
          </w:tcPr>
          <w:p w14:paraId="5E5359E7"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trao đổi với khách hàng.</w:t>
            </w:r>
          </w:p>
        </w:tc>
      </w:tr>
      <w:tr w:rsidR="00DE3AAF" w:rsidRPr="0030155E" w14:paraId="30581CDF" w14:textId="77777777" w:rsidTr="003A3251">
        <w:trPr>
          <w:trHeight w:val="121"/>
        </w:trPr>
        <w:tc>
          <w:tcPr>
            <w:tcW w:w="792" w:type="dxa"/>
            <w:vMerge/>
            <w:tcBorders>
              <w:left w:val="single" w:sz="4" w:space="0" w:color="000009"/>
              <w:right w:val="single" w:sz="4" w:space="0" w:color="000009"/>
            </w:tcBorders>
            <w:vAlign w:val="center"/>
          </w:tcPr>
          <w:p w14:paraId="0ACFAB42"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5BE9B879" w14:textId="77777777" w:rsidR="00DE3AAF" w:rsidRPr="00304E98" w:rsidRDefault="00DE3AAF" w:rsidP="003A3251">
            <w:pPr>
              <w:jc w:val="center"/>
              <w:rPr>
                <w:rFonts w:cs="Times New Roman"/>
                <w:sz w:val="26"/>
                <w:szCs w:val="26"/>
                <w:lang w:val="vi-VN"/>
              </w:rPr>
            </w:pPr>
          </w:p>
        </w:tc>
        <w:tc>
          <w:tcPr>
            <w:tcW w:w="2685" w:type="dxa"/>
            <w:vMerge w:val="restart"/>
            <w:tcBorders>
              <w:left w:val="single" w:sz="4" w:space="0" w:color="000009"/>
              <w:bottom w:val="single" w:sz="4" w:space="0" w:color="auto"/>
              <w:right w:val="single" w:sz="4" w:space="0" w:color="000009"/>
            </w:tcBorders>
            <w:vAlign w:val="center"/>
          </w:tcPr>
          <w:p w14:paraId="3056EE52" w14:textId="77777777" w:rsidR="00DE3AAF" w:rsidRPr="00304E98" w:rsidRDefault="00DE3AAF" w:rsidP="003A3251">
            <w:pPr>
              <w:rPr>
                <w:rFonts w:cs="Times New Roman"/>
                <w:sz w:val="26"/>
                <w:szCs w:val="26"/>
                <w:lang w:val="vi-VN"/>
              </w:rPr>
            </w:pPr>
            <w:r w:rsidRPr="00304E98">
              <w:rPr>
                <w:rFonts w:cs="Times New Roman"/>
                <w:sz w:val="26"/>
                <w:szCs w:val="26"/>
                <w:lang w:val="vi-VN"/>
              </w:rPr>
              <w:t>Hỗ trợ 95% các hoạt động nghiệp vụ của nhân viên cửa hàng.</w:t>
            </w:r>
          </w:p>
        </w:tc>
        <w:tc>
          <w:tcPr>
            <w:tcW w:w="2070" w:type="dxa"/>
            <w:tcBorders>
              <w:left w:val="single" w:sz="4" w:space="0" w:color="000009"/>
              <w:right w:val="single" w:sz="4" w:space="0" w:color="000009"/>
            </w:tcBorders>
            <w:vAlign w:val="center"/>
          </w:tcPr>
          <w:p w14:paraId="12019D01" w14:textId="77777777" w:rsidR="00DE3AAF" w:rsidRPr="00304E98" w:rsidRDefault="00DE3AAF" w:rsidP="003A3251">
            <w:pPr>
              <w:rPr>
                <w:rFonts w:cs="Times New Roman"/>
                <w:sz w:val="26"/>
                <w:szCs w:val="26"/>
                <w:lang w:val="vi-VN"/>
              </w:rPr>
            </w:pPr>
            <w:r w:rsidRPr="00304E98">
              <w:rPr>
                <w:rFonts w:cs="Times New Roman"/>
                <w:sz w:val="26"/>
                <w:szCs w:val="26"/>
                <w:lang w:val="vi-VN"/>
              </w:rPr>
              <w:t>Gặp gỡ trao đổi với khách hàng.</w:t>
            </w:r>
          </w:p>
        </w:tc>
        <w:tc>
          <w:tcPr>
            <w:tcW w:w="2331" w:type="dxa"/>
            <w:tcBorders>
              <w:left w:val="single" w:sz="4" w:space="0" w:color="000009"/>
              <w:right w:val="single" w:sz="4" w:space="0" w:color="000009"/>
            </w:tcBorders>
            <w:vAlign w:val="center"/>
          </w:tcPr>
          <w:p w14:paraId="4E01A65D" w14:textId="4677E5C4" w:rsidR="00DE3AAF" w:rsidRPr="00304E98" w:rsidRDefault="00A9714C" w:rsidP="003A3251">
            <w:pPr>
              <w:rPr>
                <w:rFonts w:cs="Times New Roman"/>
                <w:sz w:val="26"/>
                <w:szCs w:val="26"/>
                <w:lang w:val="vi-VN"/>
              </w:rPr>
            </w:pPr>
            <w:r w:rsidRPr="00304E98">
              <w:rPr>
                <w:rFonts w:cs="Times New Roman"/>
                <w:sz w:val="26"/>
                <w:szCs w:val="26"/>
                <w:lang w:val="vi-VN"/>
              </w:rPr>
              <w:t xml:space="preserve">Thường xuyên kiểm tra tiến độ </w:t>
            </w:r>
          </w:p>
        </w:tc>
      </w:tr>
      <w:tr w:rsidR="00DE3AAF" w:rsidRPr="0030155E" w14:paraId="656EC18D" w14:textId="77777777" w:rsidTr="003A3251">
        <w:trPr>
          <w:trHeight w:val="75"/>
        </w:trPr>
        <w:tc>
          <w:tcPr>
            <w:tcW w:w="792" w:type="dxa"/>
            <w:vMerge/>
            <w:tcBorders>
              <w:left w:val="single" w:sz="4" w:space="0" w:color="000009"/>
              <w:right w:val="single" w:sz="4" w:space="0" w:color="000009"/>
            </w:tcBorders>
            <w:vAlign w:val="center"/>
          </w:tcPr>
          <w:p w14:paraId="3F585DBF"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3C112DD9" w14:textId="77777777" w:rsidR="00DE3AAF" w:rsidRPr="00304E98" w:rsidRDefault="00DE3AAF" w:rsidP="003A3251">
            <w:pPr>
              <w:jc w:val="center"/>
              <w:rPr>
                <w:rFonts w:cs="Times New Roman"/>
                <w:sz w:val="26"/>
                <w:szCs w:val="26"/>
                <w:lang w:val="vi-VN"/>
              </w:rPr>
            </w:pPr>
          </w:p>
        </w:tc>
        <w:tc>
          <w:tcPr>
            <w:tcW w:w="2685" w:type="dxa"/>
            <w:vMerge/>
            <w:tcBorders>
              <w:top w:val="single" w:sz="6" w:space="0" w:color="000009"/>
              <w:left w:val="single" w:sz="4" w:space="0" w:color="000009"/>
              <w:bottom w:val="single" w:sz="4" w:space="0" w:color="auto"/>
              <w:right w:val="single" w:sz="4" w:space="0" w:color="000009"/>
            </w:tcBorders>
            <w:vAlign w:val="center"/>
          </w:tcPr>
          <w:p w14:paraId="7A189FEA"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1DBBDC28" w14:textId="77777777" w:rsidR="00DE3AAF" w:rsidRPr="00304E98" w:rsidRDefault="00DE3AAF" w:rsidP="003A3251">
            <w:pPr>
              <w:rPr>
                <w:rFonts w:cs="Times New Roman"/>
                <w:sz w:val="26"/>
                <w:szCs w:val="26"/>
                <w:lang w:val="vi-VN"/>
              </w:rPr>
            </w:pPr>
            <w:r w:rsidRPr="00304E98">
              <w:rPr>
                <w:rFonts w:cs="Times New Roman"/>
                <w:sz w:val="26"/>
                <w:szCs w:val="26"/>
                <w:lang w:val="vi-VN"/>
              </w:rPr>
              <w:t>Tìm hiểu thực tế của tài liệu</w:t>
            </w:r>
          </w:p>
        </w:tc>
        <w:tc>
          <w:tcPr>
            <w:tcW w:w="2331" w:type="dxa"/>
            <w:tcBorders>
              <w:left w:val="single" w:sz="4" w:space="0" w:color="000009"/>
              <w:right w:val="single" w:sz="4" w:space="0" w:color="000009"/>
            </w:tcBorders>
            <w:vAlign w:val="center"/>
          </w:tcPr>
          <w:p w14:paraId="4AF99FA8" w14:textId="77777777" w:rsidR="00DE3AAF" w:rsidRPr="00304E98" w:rsidRDefault="00DE3AAF" w:rsidP="003A3251">
            <w:pPr>
              <w:rPr>
                <w:rFonts w:cs="Times New Roman"/>
                <w:sz w:val="26"/>
                <w:szCs w:val="26"/>
                <w:lang w:val="vi-VN"/>
              </w:rPr>
            </w:pPr>
          </w:p>
        </w:tc>
      </w:tr>
      <w:tr w:rsidR="00DE3AAF" w:rsidRPr="0030155E" w14:paraId="7A52E36F" w14:textId="77777777" w:rsidTr="003A3251">
        <w:trPr>
          <w:trHeight w:val="985"/>
        </w:trPr>
        <w:tc>
          <w:tcPr>
            <w:tcW w:w="792" w:type="dxa"/>
            <w:vMerge/>
            <w:tcBorders>
              <w:left w:val="single" w:sz="4" w:space="0" w:color="000009"/>
              <w:right w:val="single" w:sz="4" w:space="0" w:color="000009"/>
            </w:tcBorders>
            <w:vAlign w:val="center"/>
          </w:tcPr>
          <w:p w14:paraId="65043009"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6CB3C619" w14:textId="77777777" w:rsidR="00DE3AAF" w:rsidRPr="00304E98" w:rsidRDefault="00DE3AAF" w:rsidP="003A3251">
            <w:pPr>
              <w:jc w:val="center"/>
              <w:rPr>
                <w:rFonts w:cs="Times New Roman"/>
                <w:sz w:val="26"/>
                <w:szCs w:val="26"/>
                <w:lang w:val="vi-VN"/>
              </w:rPr>
            </w:pPr>
          </w:p>
        </w:tc>
        <w:tc>
          <w:tcPr>
            <w:tcW w:w="2685" w:type="dxa"/>
            <w:vMerge/>
            <w:tcBorders>
              <w:top w:val="single" w:sz="6" w:space="0" w:color="000009"/>
              <w:left w:val="single" w:sz="4" w:space="0" w:color="000009"/>
              <w:bottom w:val="single" w:sz="4" w:space="0" w:color="auto"/>
              <w:right w:val="single" w:sz="4" w:space="0" w:color="000009"/>
            </w:tcBorders>
            <w:vAlign w:val="center"/>
          </w:tcPr>
          <w:p w14:paraId="47C39E73"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36A274E0" w14:textId="77777777" w:rsidR="00DE3AAF" w:rsidRPr="00304E98" w:rsidRDefault="00DE3AAF" w:rsidP="003A3251">
            <w:pPr>
              <w:rPr>
                <w:rFonts w:cs="Times New Roman"/>
                <w:sz w:val="26"/>
                <w:szCs w:val="26"/>
                <w:lang w:val="vi-VN"/>
              </w:rPr>
            </w:pPr>
            <w:r w:rsidRPr="00304E98">
              <w:rPr>
                <w:rFonts w:cs="Times New Roman"/>
                <w:sz w:val="26"/>
                <w:szCs w:val="26"/>
                <w:lang w:val="vi-VN"/>
              </w:rPr>
              <w:t>Xem xét quy trình hoạt động của hệ</w:t>
            </w:r>
          </w:p>
          <w:p w14:paraId="116A79B6" w14:textId="65D440A7" w:rsidR="00DE3AAF" w:rsidRPr="00304E98" w:rsidRDefault="00DE3AAF" w:rsidP="003A3251">
            <w:pPr>
              <w:rPr>
                <w:rFonts w:cs="Times New Roman"/>
                <w:sz w:val="26"/>
                <w:szCs w:val="26"/>
                <w:lang w:val="vi-VN"/>
              </w:rPr>
            </w:pPr>
            <w:r w:rsidRPr="00304E98">
              <w:rPr>
                <w:rFonts w:cs="Times New Roman"/>
                <w:sz w:val="26"/>
                <w:szCs w:val="26"/>
                <w:lang w:val="vi-VN"/>
              </w:rPr>
              <w:t>thống cũ</w:t>
            </w:r>
            <w:r w:rsidR="007726EE" w:rsidRPr="00304E98">
              <w:rPr>
                <w:rFonts w:cs="Times New Roman"/>
                <w:sz w:val="26"/>
                <w:szCs w:val="26"/>
                <w:lang w:val="vi-VN"/>
              </w:rPr>
              <w:t xml:space="preserve"> mà khách hàng muốn thay đổi </w:t>
            </w:r>
          </w:p>
        </w:tc>
        <w:tc>
          <w:tcPr>
            <w:tcW w:w="2331" w:type="dxa"/>
            <w:tcBorders>
              <w:left w:val="single" w:sz="4" w:space="0" w:color="000009"/>
              <w:right w:val="single" w:sz="4" w:space="0" w:color="000009"/>
            </w:tcBorders>
            <w:vAlign w:val="center"/>
          </w:tcPr>
          <w:p w14:paraId="3CCC07C5"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tích hợp hệ thống.</w:t>
            </w:r>
          </w:p>
        </w:tc>
      </w:tr>
      <w:tr w:rsidR="00DE3AAF" w:rsidRPr="0030155E" w14:paraId="747F7567" w14:textId="77777777" w:rsidTr="003A3251">
        <w:trPr>
          <w:trHeight w:val="157"/>
        </w:trPr>
        <w:tc>
          <w:tcPr>
            <w:tcW w:w="792" w:type="dxa"/>
            <w:vMerge/>
            <w:tcBorders>
              <w:left w:val="single" w:sz="4" w:space="0" w:color="000009"/>
              <w:right w:val="single" w:sz="4" w:space="0" w:color="000009"/>
            </w:tcBorders>
            <w:vAlign w:val="center"/>
          </w:tcPr>
          <w:p w14:paraId="58EC157B"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7400E8C5" w14:textId="77777777" w:rsidR="00DE3AAF" w:rsidRPr="00304E98" w:rsidRDefault="00DE3AAF" w:rsidP="003A3251">
            <w:pPr>
              <w:jc w:val="center"/>
              <w:rPr>
                <w:rFonts w:cs="Times New Roman"/>
                <w:sz w:val="26"/>
                <w:szCs w:val="26"/>
                <w:lang w:val="vi-VN"/>
              </w:rPr>
            </w:pPr>
          </w:p>
        </w:tc>
        <w:tc>
          <w:tcPr>
            <w:tcW w:w="2685" w:type="dxa"/>
            <w:tcBorders>
              <w:top w:val="single" w:sz="4" w:space="0" w:color="auto"/>
              <w:left w:val="single" w:sz="4" w:space="0" w:color="000009"/>
              <w:right w:val="single" w:sz="4" w:space="0" w:color="000009"/>
            </w:tcBorders>
            <w:vAlign w:val="center"/>
          </w:tcPr>
          <w:p w14:paraId="61EECCA5" w14:textId="77777777" w:rsidR="00DE3AAF" w:rsidRPr="00304E98" w:rsidRDefault="00DE3AAF" w:rsidP="003A3251">
            <w:pPr>
              <w:rPr>
                <w:rFonts w:cs="Times New Roman"/>
                <w:sz w:val="26"/>
                <w:szCs w:val="26"/>
                <w:lang w:val="vi-VN"/>
              </w:rPr>
            </w:pPr>
            <w:r w:rsidRPr="00304E98">
              <w:rPr>
                <w:rFonts w:cs="Times New Roman"/>
                <w:sz w:val="26"/>
                <w:szCs w:val="26"/>
                <w:lang w:val="vi-VN"/>
              </w:rPr>
              <w:t>Không xảy ra xung đột với các phần mềm an ninh.</w:t>
            </w:r>
          </w:p>
        </w:tc>
        <w:tc>
          <w:tcPr>
            <w:tcW w:w="2070" w:type="dxa"/>
            <w:tcBorders>
              <w:left w:val="single" w:sz="4" w:space="0" w:color="000009"/>
              <w:right w:val="single" w:sz="4" w:space="0" w:color="000009"/>
            </w:tcBorders>
            <w:vAlign w:val="center"/>
          </w:tcPr>
          <w:p w14:paraId="212DB22E"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hiệu năng.</w:t>
            </w:r>
          </w:p>
        </w:tc>
        <w:tc>
          <w:tcPr>
            <w:tcW w:w="2331" w:type="dxa"/>
            <w:tcBorders>
              <w:left w:val="single" w:sz="4" w:space="0" w:color="000009"/>
              <w:right w:val="single" w:sz="4" w:space="0" w:color="000009"/>
            </w:tcBorders>
            <w:vAlign w:val="center"/>
          </w:tcPr>
          <w:p w14:paraId="71195930" w14:textId="77777777" w:rsidR="00DE3AAF" w:rsidRPr="00304E98" w:rsidRDefault="00DE3AAF" w:rsidP="003A3251">
            <w:pPr>
              <w:rPr>
                <w:rFonts w:cs="Times New Roman"/>
                <w:sz w:val="26"/>
                <w:szCs w:val="26"/>
                <w:lang w:val="vi-VN"/>
              </w:rPr>
            </w:pPr>
          </w:p>
        </w:tc>
      </w:tr>
      <w:tr w:rsidR="00DE3AAF" w:rsidRPr="0030155E" w14:paraId="0742E504" w14:textId="77777777" w:rsidTr="003A3251">
        <w:trPr>
          <w:trHeight w:val="55"/>
        </w:trPr>
        <w:tc>
          <w:tcPr>
            <w:tcW w:w="792" w:type="dxa"/>
            <w:vMerge/>
            <w:tcBorders>
              <w:left w:val="single" w:sz="4" w:space="0" w:color="000009"/>
              <w:right w:val="single" w:sz="4" w:space="0" w:color="000009"/>
            </w:tcBorders>
            <w:vAlign w:val="center"/>
          </w:tcPr>
          <w:p w14:paraId="58C7F112"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097814BC"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5EC037ED" w14:textId="77777777" w:rsidR="00DE3AAF" w:rsidRPr="00304E98" w:rsidRDefault="00DE3AAF" w:rsidP="003A3251">
            <w:pPr>
              <w:rPr>
                <w:rFonts w:cs="Times New Roman"/>
                <w:sz w:val="26"/>
                <w:szCs w:val="26"/>
                <w:lang w:val="vi-VN"/>
              </w:rPr>
            </w:pPr>
            <w:r w:rsidRPr="00304E98">
              <w:rPr>
                <w:rFonts w:cs="Times New Roman"/>
                <w:sz w:val="26"/>
                <w:szCs w:val="26"/>
                <w:lang w:val="vi-VN"/>
              </w:rPr>
              <w:t>Phân quyền truy cập hệ thống.</w:t>
            </w:r>
          </w:p>
        </w:tc>
        <w:tc>
          <w:tcPr>
            <w:tcW w:w="2070" w:type="dxa"/>
            <w:tcBorders>
              <w:left w:val="single" w:sz="4" w:space="0" w:color="000009"/>
              <w:right w:val="single" w:sz="4" w:space="0" w:color="000009"/>
            </w:tcBorders>
            <w:vAlign w:val="center"/>
          </w:tcPr>
          <w:p w14:paraId="0F2E71D1"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tra chức năng đăng nhập.</w:t>
            </w:r>
          </w:p>
        </w:tc>
        <w:tc>
          <w:tcPr>
            <w:tcW w:w="2331" w:type="dxa"/>
            <w:tcBorders>
              <w:left w:val="single" w:sz="4" w:space="0" w:color="000009"/>
              <w:right w:val="single" w:sz="4" w:space="0" w:color="000009"/>
            </w:tcBorders>
            <w:vAlign w:val="center"/>
          </w:tcPr>
          <w:p w14:paraId="03D115ED" w14:textId="77777777" w:rsidR="00DE3AAF" w:rsidRPr="00304E98" w:rsidRDefault="00DE3AAF" w:rsidP="003A3251">
            <w:pPr>
              <w:rPr>
                <w:rFonts w:cs="Times New Roman"/>
                <w:sz w:val="26"/>
                <w:szCs w:val="26"/>
                <w:lang w:val="vi-VN"/>
              </w:rPr>
            </w:pPr>
          </w:p>
        </w:tc>
      </w:tr>
      <w:tr w:rsidR="00DE3AAF" w:rsidRPr="0030155E" w14:paraId="2925383E" w14:textId="77777777" w:rsidTr="003A3251">
        <w:trPr>
          <w:trHeight w:val="55"/>
        </w:trPr>
        <w:tc>
          <w:tcPr>
            <w:tcW w:w="792" w:type="dxa"/>
            <w:vMerge w:val="restart"/>
            <w:tcBorders>
              <w:left w:val="single" w:sz="4" w:space="0" w:color="000009"/>
              <w:right w:val="single" w:sz="4" w:space="0" w:color="000009"/>
            </w:tcBorders>
            <w:vAlign w:val="center"/>
          </w:tcPr>
          <w:p w14:paraId="2C587B9C"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3</w:t>
            </w:r>
          </w:p>
        </w:tc>
        <w:tc>
          <w:tcPr>
            <w:tcW w:w="1184" w:type="dxa"/>
            <w:vMerge w:val="restart"/>
            <w:tcBorders>
              <w:left w:val="single" w:sz="4" w:space="0" w:color="000009"/>
              <w:right w:val="single" w:sz="4" w:space="0" w:color="000009"/>
            </w:tcBorders>
            <w:vAlign w:val="center"/>
          </w:tcPr>
          <w:p w14:paraId="598AC924"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Quản lý hệ thống</w:t>
            </w:r>
          </w:p>
        </w:tc>
        <w:tc>
          <w:tcPr>
            <w:tcW w:w="2685" w:type="dxa"/>
            <w:tcBorders>
              <w:left w:val="single" w:sz="4" w:space="0" w:color="000009"/>
              <w:right w:val="single" w:sz="4" w:space="0" w:color="000009"/>
            </w:tcBorders>
            <w:vAlign w:val="center"/>
          </w:tcPr>
          <w:p w14:paraId="3C535022" w14:textId="77777777" w:rsidR="00DE3AAF" w:rsidRPr="00304E98" w:rsidRDefault="00DE3AAF" w:rsidP="003A3251">
            <w:pPr>
              <w:rPr>
                <w:rFonts w:cs="Times New Roman"/>
                <w:sz w:val="26"/>
                <w:szCs w:val="26"/>
                <w:lang w:val="vi-VN"/>
              </w:rPr>
            </w:pPr>
            <w:r w:rsidRPr="00304E98">
              <w:rPr>
                <w:rFonts w:cs="Times New Roman"/>
                <w:sz w:val="26"/>
                <w:szCs w:val="26"/>
                <w:lang w:val="vi-VN"/>
              </w:rPr>
              <w:t>Lưu trữ dữ liệu vào CSDL sau khi click button Save.</w:t>
            </w:r>
          </w:p>
        </w:tc>
        <w:tc>
          <w:tcPr>
            <w:tcW w:w="2070" w:type="dxa"/>
            <w:tcBorders>
              <w:left w:val="single" w:sz="4" w:space="0" w:color="000009"/>
              <w:right w:val="single" w:sz="4" w:space="0" w:color="000009"/>
            </w:tcBorders>
            <w:vAlign w:val="center"/>
          </w:tcPr>
          <w:p w14:paraId="6335EAF6"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w:t>
            </w:r>
          </w:p>
        </w:tc>
        <w:tc>
          <w:tcPr>
            <w:tcW w:w="2331" w:type="dxa"/>
            <w:tcBorders>
              <w:left w:val="single" w:sz="4" w:space="0" w:color="000009"/>
              <w:right w:val="single" w:sz="4" w:space="0" w:color="000009"/>
            </w:tcBorders>
            <w:vAlign w:val="center"/>
          </w:tcPr>
          <w:p w14:paraId="2683CB91"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tra thường xuyên.</w:t>
            </w:r>
          </w:p>
        </w:tc>
      </w:tr>
      <w:tr w:rsidR="00DE3AAF" w:rsidRPr="0030155E" w14:paraId="6A7BE339" w14:textId="77777777" w:rsidTr="003A3251">
        <w:trPr>
          <w:trHeight w:val="55"/>
        </w:trPr>
        <w:tc>
          <w:tcPr>
            <w:tcW w:w="792" w:type="dxa"/>
            <w:vMerge/>
            <w:tcBorders>
              <w:left w:val="single" w:sz="4" w:space="0" w:color="000009"/>
              <w:right w:val="single" w:sz="4" w:space="0" w:color="000009"/>
            </w:tcBorders>
            <w:vAlign w:val="center"/>
          </w:tcPr>
          <w:p w14:paraId="13EB6FB4"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4A290350"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2270F360" w14:textId="3B087E78" w:rsidR="00DE3AAF" w:rsidRPr="00304E98" w:rsidRDefault="005B2858" w:rsidP="003A3251">
            <w:pPr>
              <w:rPr>
                <w:rFonts w:cs="Times New Roman"/>
                <w:sz w:val="26"/>
                <w:szCs w:val="26"/>
                <w:lang w:val="vi-VN"/>
              </w:rPr>
            </w:pPr>
            <w:r w:rsidRPr="00304E98">
              <w:rPr>
                <w:rFonts w:cs="Times New Roman"/>
                <w:sz w:val="26"/>
                <w:szCs w:val="26"/>
                <w:lang w:val="vi-VN"/>
              </w:rPr>
              <w:t>99</w:t>
            </w:r>
            <w:r w:rsidR="00DE3AAF" w:rsidRPr="00304E98">
              <w:rPr>
                <w:rFonts w:cs="Times New Roman"/>
                <w:sz w:val="26"/>
                <w:szCs w:val="26"/>
                <w:lang w:val="vi-VN"/>
              </w:rPr>
              <w:t>% mẫu bảng biểu theo yêu cầu từ khách hàng.</w:t>
            </w:r>
          </w:p>
        </w:tc>
        <w:tc>
          <w:tcPr>
            <w:tcW w:w="2070" w:type="dxa"/>
            <w:tcBorders>
              <w:left w:val="single" w:sz="4" w:space="0" w:color="000009"/>
              <w:right w:val="single" w:sz="4" w:space="0" w:color="000009"/>
            </w:tcBorders>
            <w:vAlign w:val="center"/>
          </w:tcPr>
          <w:p w14:paraId="34901444" w14:textId="43C64296" w:rsidR="00DE3AAF" w:rsidRPr="00304E98" w:rsidRDefault="00DE3AAF" w:rsidP="003A3251">
            <w:pPr>
              <w:rPr>
                <w:rFonts w:cs="Times New Roman"/>
                <w:sz w:val="26"/>
                <w:szCs w:val="26"/>
                <w:lang w:val="vi-VN"/>
              </w:rPr>
            </w:pPr>
            <w:r w:rsidRPr="00304E98">
              <w:rPr>
                <w:rFonts w:cs="Times New Roman"/>
                <w:sz w:val="26"/>
                <w:szCs w:val="26"/>
                <w:lang w:val="vi-VN"/>
              </w:rPr>
              <w:t>Xem lại tài liệu thu thập</w:t>
            </w:r>
            <w:r w:rsidR="00DC7960" w:rsidRPr="00304E98">
              <w:rPr>
                <w:rFonts w:cs="Times New Roman"/>
                <w:sz w:val="26"/>
                <w:szCs w:val="26"/>
                <w:lang w:val="vi-VN"/>
              </w:rPr>
              <w:t xml:space="preserve"> </w:t>
            </w:r>
            <w:r w:rsidRPr="00304E98">
              <w:rPr>
                <w:rFonts w:cs="Times New Roman"/>
                <w:sz w:val="26"/>
                <w:szCs w:val="26"/>
                <w:lang w:val="vi-VN"/>
              </w:rPr>
              <w:t>dữ liệu.</w:t>
            </w:r>
          </w:p>
        </w:tc>
        <w:tc>
          <w:tcPr>
            <w:tcW w:w="2331" w:type="dxa"/>
            <w:tcBorders>
              <w:left w:val="single" w:sz="4" w:space="0" w:color="000009"/>
              <w:right w:val="single" w:sz="4" w:space="0" w:color="000009"/>
            </w:tcBorders>
            <w:vAlign w:val="center"/>
          </w:tcPr>
          <w:p w14:paraId="166637EB"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tra thường xuyên.</w:t>
            </w:r>
          </w:p>
        </w:tc>
      </w:tr>
      <w:tr w:rsidR="00DE3AAF" w:rsidRPr="0030155E" w14:paraId="3E938508" w14:textId="77777777" w:rsidTr="003A3251">
        <w:trPr>
          <w:trHeight w:val="55"/>
        </w:trPr>
        <w:tc>
          <w:tcPr>
            <w:tcW w:w="792" w:type="dxa"/>
            <w:vMerge/>
            <w:tcBorders>
              <w:left w:val="single" w:sz="4" w:space="0" w:color="000009"/>
              <w:right w:val="single" w:sz="4" w:space="0" w:color="000009"/>
            </w:tcBorders>
            <w:vAlign w:val="center"/>
          </w:tcPr>
          <w:p w14:paraId="2DC8EC08"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1013BF15"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68FCE046" w14:textId="77777777" w:rsidR="00DE3AAF" w:rsidRPr="00304E98" w:rsidRDefault="00DE3AAF" w:rsidP="003A3251">
            <w:pPr>
              <w:rPr>
                <w:rFonts w:cs="Times New Roman"/>
                <w:sz w:val="26"/>
                <w:szCs w:val="26"/>
                <w:lang w:val="vi-VN"/>
              </w:rPr>
            </w:pPr>
            <w:r w:rsidRPr="00304E98">
              <w:rPr>
                <w:rFonts w:cs="Times New Roman"/>
                <w:sz w:val="26"/>
                <w:szCs w:val="26"/>
                <w:lang w:val="vi-VN"/>
              </w:rPr>
              <w:t xml:space="preserve">Giống </w:t>
            </w:r>
            <w:r w:rsidR="005B2858" w:rsidRPr="00304E98">
              <w:rPr>
                <w:rFonts w:cs="Times New Roman"/>
                <w:sz w:val="26"/>
                <w:szCs w:val="26"/>
                <w:lang w:val="vi-VN"/>
              </w:rPr>
              <w:t>95</w:t>
            </w:r>
            <w:r w:rsidRPr="00304E98">
              <w:rPr>
                <w:rFonts w:cs="Times New Roman"/>
                <w:sz w:val="26"/>
                <w:szCs w:val="26"/>
                <w:lang w:val="vi-VN"/>
              </w:rPr>
              <w:t xml:space="preserve">% so với bản thiết </w:t>
            </w:r>
            <w:r w:rsidR="005B2858" w:rsidRPr="00304E98">
              <w:rPr>
                <w:rFonts w:cs="Times New Roman"/>
                <w:sz w:val="26"/>
                <w:szCs w:val="26"/>
                <w:lang w:val="vi-VN"/>
              </w:rPr>
              <w:t xml:space="preserve">kế. </w:t>
            </w:r>
          </w:p>
          <w:p w14:paraId="609649BD" w14:textId="33E969DE" w:rsidR="005B2858" w:rsidRPr="00304E98" w:rsidRDefault="005B2858" w:rsidP="003A3251">
            <w:pPr>
              <w:rPr>
                <w:rFonts w:cs="Times New Roman"/>
                <w:sz w:val="26"/>
                <w:szCs w:val="26"/>
                <w:lang w:val="vi-VN"/>
              </w:rPr>
            </w:pPr>
            <w:r w:rsidRPr="00304E98">
              <w:rPr>
                <w:rFonts w:cs="Times New Roman"/>
                <w:sz w:val="26"/>
                <w:szCs w:val="26"/>
                <w:lang w:val="vi-VN"/>
              </w:rPr>
              <w:t xml:space="preserve">5% </w:t>
            </w:r>
            <w:r w:rsidR="00475992" w:rsidRPr="00304E98">
              <w:rPr>
                <w:rFonts w:cs="Times New Roman"/>
                <w:sz w:val="26"/>
                <w:szCs w:val="26"/>
                <w:lang w:val="vi-VN"/>
              </w:rPr>
              <w:t xml:space="preserve">còn lại là % </w:t>
            </w:r>
            <w:r w:rsidR="00344CAC" w:rsidRPr="00304E98">
              <w:rPr>
                <w:rFonts w:cs="Times New Roman"/>
                <w:sz w:val="26"/>
                <w:szCs w:val="26"/>
                <w:lang w:val="vi-VN"/>
              </w:rPr>
              <w:t>sai sót sẽ nêu rõ lý do với khách hàng</w:t>
            </w:r>
          </w:p>
        </w:tc>
        <w:tc>
          <w:tcPr>
            <w:tcW w:w="2070" w:type="dxa"/>
            <w:tcBorders>
              <w:left w:val="single" w:sz="4" w:space="0" w:color="000009"/>
              <w:right w:val="single" w:sz="4" w:space="0" w:color="000009"/>
            </w:tcBorders>
            <w:vAlign w:val="center"/>
          </w:tcPr>
          <w:p w14:paraId="0097D1F3" w14:textId="77777777" w:rsidR="00DE3AAF" w:rsidRPr="00304E98" w:rsidRDefault="00DE3AAF" w:rsidP="003A3251">
            <w:pPr>
              <w:rPr>
                <w:rFonts w:cs="Times New Roman"/>
                <w:sz w:val="26"/>
                <w:szCs w:val="26"/>
                <w:lang w:val="vi-VN"/>
              </w:rPr>
            </w:pPr>
            <w:r w:rsidRPr="00304E98">
              <w:rPr>
                <w:rFonts w:cs="Times New Roman"/>
                <w:sz w:val="26"/>
                <w:szCs w:val="26"/>
                <w:lang w:val="vi-VN"/>
              </w:rPr>
              <w:t>So sánh sản phẩm với bản thiết kế.</w:t>
            </w:r>
          </w:p>
        </w:tc>
        <w:tc>
          <w:tcPr>
            <w:tcW w:w="2331" w:type="dxa"/>
            <w:tcBorders>
              <w:left w:val="single" w:sz="4" w:space="0" w:color="000009"/>
              <w:right w:val="single" w:sz="4" w:space="0" w:color="000009"/>
            </w:tcBorders>
            <w:vAlign w:val="center"/>
          </w:tcPr>
          <w:p w14:paraId="5B5DF52C" w14:textId="77777777" w:rsidR="00DE3AAF" w:rsidRPr="00304E98" w:rsidRDefault="00DE3AAF" w:rsidP="003A3251">
            <w:pPr>
              <w:rPr>
                <w:rFonts w:cs="Times New Roman"/>
                <w:sz w:val="26"/>
                <w:szCs w:val="26"/>
                <w:lang w:val="vi-VN"/>
              </w:rPr>
            </w:pPr>
          </w:p>
        </w:tc>
      </w:tr>
      <w:tr w:rsidR="00DE3AAF" w:rsidRPr="0030155E" w14:paraId="7AF41111" w14:textId="77777777" w:rsidTr="003A3251">
        <w:trPr>
          <w:trHeight w:val="55"/>
        </w:trPr>
        <w:tc>
          <w:tcPr>
            <w:tcW w:w="792" w:type="dxa"/>
            <w:vMerge/>
            <w:tcBorders>
              <w:left w:val="single" w:sz="4" w:space="0" w:color="000009"/>
              <w:right w:val="single" w:sz="4" w:space="0" w:color="000009"/>
            </w:tcBorders>
            <w:vAlign w:val="center"/>
          </w:tcPr>
          <w:p w14:paraId="3C63665D"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4C5ACB30"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5231BC44" w14:textId="59539F03" w:rsidR="00DE3AAF" w:rsidRPr="00304E98" w:rsidRDefault="00DE3AAF" w:rsidP="003A3251">
            <w:pPr>
              <w:rPr>
                <w:rFonts w:cs="Times New Roman"/>
                <w:sz w:val="26"/>
                <w:szCs w:val="26"/>
                <w:lang w:val="vi-VN"/>
              </w:rPr>
            </w:pPr>
            <w:r w:rsidRPr="00304E98">
              <w:rPr>
                <w:rFonts w:cs="Times New Roman"/>
                <w:sz w:val="26"/>
                <w:szCs w:val="26"/>
                <w:lang w:val="vi-VN"/>
              </w:rPr>
              <w:t xml:space="preserve">Có xử lý đa luồng trong trường hợp </w:t>
            </w:r>
            <w:r w:rsidR="00DC7960" w:rsidRPr="00304E98">
              <w:rPr>
                <w:rFonts w:cs="Times New Roman"/>
                <w:sz w:val="26"/>
                <w:szCs w:val="26"/>
                <w:lang w:val="vi-VN"/>
              </w:rPr>
              <w:t>khách hàng không hoạt động được phần mềm</w:t>
            </w:r>
          </w:p>
        </w:tc>
        <w:tc>
          <w:tcPr>
            <w:tcW w:w="2070" w:type="dxa"/>
            <w:tcBorders>
              <w:left w:val="single" w:sz="4" w:space="0" w:color="000009"/>
              <w:right w:val="single" w:sz="4" w:space="0" w:color="000009"/>
            </w:tcBorders>
            <w:vAlign w:val="center"/>
          </w:tcPr>
          <w:p w14:paraId="59104FA6" w14:textId="07C83032" w:rsidR="00DE3AAF" w:rsidRPr="00304E98" w:rsidRDefault="00DE3AAF" w:rsidP="003A3251">
            <w:pPr>
              <w:rPr>
                <w:rFonts w:cs="Times New Roman"/>
                <w:sz w:val="26"/>
                <w:szCs w:val="26"/>
                <w:lang w:val="vi-VN"/>
              </w:rPr>
            </w:pPr>
            <w:r w:rsidRPr="00304E98">
              <w:rPr>
                <w:rFonts w:cs="Times New Roman"/>
                <w:sz w:val="26"/>
                <w:szCs w:val="26"/>
                <w:lang w:val="vi-VN"/>
              </w:rPr>
              <w:t>Kiểm thử hệ</w:t>
            </w:r>
            <w:r w:rsidR="00DC7960" w:rsidRPr="00304E98">
              <w:rPr>
                <w:rFonts w:cs="Times New Roman"/>
                <w:sz w:val="26"/>
                <w:szCs w:val="26"/>
                <w:lang w:val="vi-VN"/>
              </w:rPr>
              <w:t xml:space="preserve"> </w:t>
            </w:r>
            <w:r w:rsidRPr="00304E98">
              <w:rPr>
                <w:rFonts w:cs="Times New Roman"/>
                <w:sz w:val="26"/>
                <w:szCs w:val="26"/>
                <w:lang w:val="vi-VN"/>
              </w:rPr>
              <w:t>thống.</w:t>
            </w:r>
          </w:p>
        </w:tc>
        <w:tc>
          <w:tcPr>
            <w:tcW w:w="2331" w:type="dxa"/>
            <w:tcBorders>
              <w:left w:val="single" w:sz="4" w:space="0" w:color="000009"/>
              <w:right w:val="single" w:sz="4" w:space="0" w:color="000009"/>
            </w:tcBorders>
            <w:vAlign w:val="center"/>
          </w:tcPr>
          <w:p w14:paraId="61CC7010" w14:textId="77777777" w:rsidR="00DE3AAF" w:rsidRPr="00304E98" w:rsidRDefault="00DE3AAF" w:rsidP="003A3251">
            <w:pPr>
              <w:rPr>
                <w:rFonts w:cs="Times New Roman"/>
                <w:sz w:val="26"/>
                <w:szCs w:val="26"/>
                <w:lang w:val="vi-VN"/>
              </w:rPr>
            </w:pPr>
          </w:p>
        </w:tc>
      </w:tr>
      <w:tr w:rsidR="00DE3AAF" w:rsidRPr="0030155E" w14:paraId="07F2C9BE" w14:textId="77777777" w:rsidTr="003A3251">
        <w:trPr>
          <w:trHeight w:val="55"/>
        </w:trPr>
        <w:tc>
          <w:tcPr>
            <w:tcW w:w="792" w:type="dxa"/>
            <w:vMerge w:val="restart"/>
            <w:tcBorders>
              <w:left w:val="single" w:sz="4" w:space="0" w:color="000009"/>
              <w:right w:val="single" w:sz="4" w:space="0" w:color="000009"/>
            </w:tcBorders>
            <w:vAlign w:val="center"/>
          </w:tcPr>
          <w:p w14:paraId="003FB1AA"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4</w:t>
            </w:r>
          </w:p>
        </w:tc>
        <w:tc>
          <w:tcPr>
            <w:tcW w:w="1184" w:type="dxa"/>
            <w:vMerge w:val="restart"/>
            <w:tcBorders>
              <w:left w:val="single" w:sz="4" w:space="0" w:color="000009"/>
              <w:right w:val="single" w:sz="4" w:space="0" w:color="000009"/>
            </w:tcBorders>
            <w:vAlign w:val="center"/>
          </w:tcPr>
          <w:p w14:paraId="268F7D3C" w14:textId="247E6E04" w:rsidR="00DE3AAF" w:rsidRPr="00304E98" w:rsidRDefault="00DE3AAF" w:rsidP="003A3251">
            <w:pPr>
              <w:jc w:val="center"/>
              <w:rPr>
                <w:rFonts w:cs="Times New Roman"/>
                <w:sz w:val="26"/>
                <w:szCs w:val="26"/>
                <w:lang w:val="vi-VN"/>
              </w:rPr>
            </w:pPr>
            <w:r w:rsidRPr="00304E98">
              <w:rPr>
                <w:rFonts w:cs="Times New Roman"/>
                <w:sz w:val="26"/>
                <w:szCs w:val="26"/>
                <w:lang w:val="vi-VN"/>
              </w:rPr>
              <w:t xml:space="preserve">Hệ thống </w:t>
            </w:r>
            <w:r w:rsidR="007F053E" w:rsidRPr="00304E98">
              <w:rPr>
                <w:rFonts w:cs="Times New Roman"/>
                <w:sz w:val="26"/>
                <w:szCs w:val="26"/>
                <w:lang w:val="vi-VN"/>
              </w:rPr>
              <w:t xml:space="preserve">tính thời gian </w:t>
            </w:r>
            <w:r w:rsidRPr="00304E98">
              <w:rPr>
                <w:rFonts w:cs="Times New Roman"/>
                <w:sz w:val="26"/>
                <w:szCs w:val="26"/>
                <w:lang w:val="vi-VN"/>
              </w:rPr>
              <w:t xml:space="preserve"> </w:t>
            </w:r>
          </w:p>
        </w:tc>
        <w:tc>
          <w:tcPr>
            <w:tcW w:w="2685" w:type="dxa"/>
            <w:tcBorders>
              <w:left w:val="single" w:sz="4" w:space="0" w:color="000009"/>
              <w:right w:val="single" w:sz="4" w:space="0" w:color="000009"/>
            </w:tcBorders>
            <w:vAlign w:val="center"/>
          </w:tcPr>
          <w:p w14:paraId="69C41C4B" w14:textId="77777777" w:rsidR="00DE3AAF" w:rsidRPr="00304E98" w:rsidRDefault="00DE3AAF" w:rsidP="003A3251">
            <w:pPr>
              <w:rPr>
                <w:rFonts w:cs="Times New Roman"/>
                <w:sz w:val="26"/>
                <w:szCs w:val="26"/>
                <w:lang w:val="vi-VN"/>
              </w:rPr>
            </w:pPr>
            <w:r w:rsidRPr="00304E98">
              <w:rPr>
                <w:rFonts w:cs="Times New Roman"/>
                <w:sz w:val="26"/>
                <w:szCs w:val="26"/>
                <w:lang w:val="vi-VN"/>
              </w:rPr>
              <w:t>Lưu trữ nhập sản phẩm vào CSDL sau khi click button save.</w:t>
            </w:r>
          </w:p>
        </w:tc>
        <w:tc>
          <w:tcPr>
            <w:tcW w:w="2070" w:type="dxa"/>
            <w:tcBorders>
              <w:left w:val="single" w:sz="4" w:space="0" w:color="000009"/>
              <w:right w:val="single" w:sz="4" w:space="0" w:color="000009"/>
            </w:tcBorders>
            <w:vAlign w:val="center"/>
          </w:tcPr>
          <w:p w14:paraId="4401EE0D" w14:textId="5FCE601D"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xem sản</w:t>
            </w:r>
            <w:r w:rsidR="00DC7960" w:rsidRPr="00304E98">
              <w:rPr>
                <w:rFonts w:cs="Times New Roman"/>
                <w:sz w:val="26"/>
                <w:szCs w:val="26"/>
                <w:lang w:val="vi-VN"/>
              </w:rPr>
              <w:t xml:space="preserve"> </w:t>
            </w:r>
            <w:r w:rsidRPr="00304E98">
              <w:rPr>
                <w:rFonts w:cs="Times New Roman"/>
                <w:sz w:val="26"/>
                <w:szCs w:val="26"/>
                <w:lang w:val="vi-VN"/>
              </w:rPr>
              <w:t>phẩm</w:t>
            </w:r>
          </w:p>
        </w:tc>
        <w:tc>
          <w:tcPr>
            <w:tcW w:w="2331" w:type="dxa"/>
            <w:tcBorders>
              <w:left w:val="single" w:sz="4" w:space="0" w:color="000009"/>
              <w:right w:val="single" w:sz="4" w:space="0" w:color="000009"/>
            </w:tcBorders>
            <w:vAlign w:val="center"/>
          </w:tcPr>
          <w:p w14:paraId="19164F74"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DE3AAF" w:rsidRPr="0030155E" w14:paraId="0DD641FF" w14:textId="77777777" w:rsidTr="003A3251">
        <w:trPr>
          <w:trHeight w:val="686"/>
        </w:trPr>
        <w:tc>
          <w:tcPr>
            <w:tcW w:w="792" w:type="dxa"/>
            <w:vMerge/>
            <w:tcBorders>
              <w:top w:val="nil"/>
              <w:left w:val="single" w:sz="4" w:space="0" w:color="000009"/>
              <w:bottom w:val="single" w:sz="6" w:space="0" w:color="000009"/>
              <w:right w:val="single" w:sz="4" w:space="0" w:color="000009"/>
            </w:tcBorders>
            <w:vAlign w:val="center"/>
          </w:tcPr>
          <w:p w14:paraId="08324522"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bottom w:val="single" w:sz="6" w:space="0" w:color="000009"/>
              <w:right w:val="single" w:sz="4" w:space="0" w:color="000009"/>
            </w:tcBorders>
            <w:vAlign w:val="center"/>
          </w:tcPr>
          <w:p w14:paraId="0B92EB4B"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1E5949BB"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 kế ban đầu.</w:t>
            </w:r>
          </w:p>
        </w:tc>
        <w:tc>
          <w:tcPr>
            <w:tcW w:w="2070" w:type="dxa"/>
            <w:tcBorders>
              <w:left w:val="single" w:sz="4" w:space="0" w:color="000009"/>
              <w:right w:val="single" w:sz="4" w:space="0" w:color="000009"/>
            </w:tcBorders>
            <w:vAlign w:val="center"/>
          </w:tcPr>
          <w:p w14:paraId="626E4839" w14:textId="77777777" w:rsidR="00DE3AAF" w:rsidRPr="00304E98" w:rsidRDefault="00DE3AAF" w:rsidP="003A3251">
            <w:pPr>
              <w:rPr>
                <w:rFonts w:cs="Times New Roman"/>
                <w:sz w:val="26"/>
                <w:szCs w:val="26"/>
                <w:lang w:val="vi-VN"/>
              </w:rPr>
            </w:pPr>
            <w:r w:rsidRPr="00304E98">
              <w:rPr>
                <w:rFonts w:cs="Times New Roman"/>
                <w:sz w:val="26"/>
                <w:szCs w:val="26"/>
                <w:lang w:val="vi-VN"/>
              </w:rPr>
              <w:t>Xem lại bản thiết kế.</w:t>
            </w:r>
          </w:p>
        </w:tc>
        <w:tc>
          <w:tcPr>
            <w:tcW w:w="2331" w:type="dxa"/>
            <w:tcBorders>
              <w:left w:val="single" w:sz="4" w:space="0" w:color="000009"/>
              <w:right w:val="single" w:sz="4" w:space="0" w:color="000009"/>
            </w:tcBorders>
            <w:vAlign w:val="center"/>
          </w:tcPr>
          <w:p w14:paraId="3BD5A2E0" w14:textId="77777777" w:rsidR="00DE3AAF" w:rsidRPr="00304E98" w:rsidRDefault="00DE3AAF" w:rsidP="003A3251">
            <w:pPr>
              <w:rPr>
                <w:rFonts w:cs="Times New Roman"/>
                <w:sz w:val="26"/>
                <w:szCs w:val="26"/>
                <w:lang w:val="vi-VN"/>
              </w:rPr>
            </w:pPr>
          </w:p>
        </w:tc>
      </w:tr>
      <w:tr w:rsidR="0086331A" w:rsidRPr="0086331A" w14:paraId="41ABD475" w14:textId="77777777" w:rsidTr="003A3251">
        <w:trPr>
          <w:trHeight w:val="55"/>
        </w:trPr>
        <w:tc>
          <w:tcPr>
            <w:tcW w:w="792" w:type="dxa"/>
            <w:vMerge w:val="restart"/>
            <w:tcBorders>
              <w:left w:val="single" w:sz="4" w:space="0" w:color="000009"/>
              <w:bottom w:val="single" w:sz="4" w:space="0" w:color="auto"/>
              <w:right w:val="single" w:sz="4" w:space="0" w:color="000009"/>
            </w:tcBorders>
            <w:vAlign w:val="center"/>
          </w:tcPr>
          <w:p w14:paraId="6FAE8636"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5</w:t>
            </w:r>
          </w:p>
        </w:tc>
        <w:tc>
          <w:tcPr>
            <w:tcW w:w="1184" w:type="dxa"/>
            <w:vMerge w:val="restart"/>
            <w:tcBorders>
              <w:left w:val="single" w:sz="4" w:space="0" w:color="000009"/>
              <w:bottom w:val="single" w:sz="4" w:space="0" w:color="auto"/>
              <w:right w:val="single" w:sz="4" w:space="0" w:color="000009"/>
            </w:tcBorders>
            <w:vAlign w:val="center"/>
          </w:tcPr>
          <w:p w14:paraId="155FB6C3" w14:textId="57481D3A" w:rsidR="00DE3AAF" w:rsidRPr="00304E98" w:rsidRDefault="00DE3AAF" w:rsidP="003A3251">
            <w:pPr>
              <w:jc w:val="center"/>
              <w:rPr>
                <w:rFonts w:cs="Times New Roman"/>
                <w:sz w:val="26"/>
                <w:szCs w:val="26"/>
                <w:lang w:val="vi-VN"/>
              </w:rPr>
            </w:pPr>
            <w:r w:rsidRPr="00304E98">
              <w:rPr>
                <w:rFonts w:cs="Times New Roman"/>
                <w:sz w:val="26"/>
                <w:szCs w:val="26"/>
                <w:lang w:val="vi-VN"/>
              </w:rPr>
              <w:t xml:space="preserve">Hệ </w:t>
            </w:r>
            <w:r w:rsidR="001D195C" w:rsidRPr="00304E98">
              <w:rPr>
                <w:rFonts w:cs="Times New Roman"/>
                <w:sz w:val="26"/>
                <w:szCs w:val="26"/>
                <w:lang w:val="vi-VN"/>
              </w:rPr>
              <w:t xml:space="preserve">thống tích điểm giảm giá </w:t>
            </w:r>
            <w:r w:rsidR="00297036" w:rsidRPr="00304E98">
              <w:rPr>
                <w:rFonts w:cs="Times New Roman"/>
                <w:sz w:val="26"/>
                <w:szCs w:val="26"/>
                <w:lang w:val="vi-VN"/>
              </w:rPr>
              <w:t xml:space="preserve"> </w:t>
            </w:r>
          </w:p>
        </w:tc>
        <w:tc>
          <w:tcPr>
            <w:tcW w:w="2685" w:type="dxa"/>
            <w:tcBorders>
              <w:left w:val="single" w:sz="4" w:space="0" w:color="000009"/>
              <w:right w:val="single" w:sz="4" w:space="0" w:color="000009"/>
            </w:tcBorders>
            <w:vAlign w:val="center"/>
          </w:tcPr>
          <w:p w14:paraId="13F3151C" w14:textId="3BA4CAC5" w:rsidR="00DE3AAF" w:rsidRPr="00304E98" w:rsidRDefault="00DE3AAF" w:rsidP="003A3251">
            <w:pPr>
              <w:rPr>
                <w:rFonts w:cs="Times New Roman"/>
                <w:sz w:val="26"/>
                <w:szCs w:val="26"/>
                <w:lang w:val="vi-VN"/>
              </w:rPr>
            </w:pPr>
            <w:r w:rsidRPr="00304E98">
              <w:rPr>
                <w:rFonts w:cs="Times New Roman"/>
                <w:sz w:val="26"/>
                <w:szCs w:val="26"/>
                <w:lang w:val="vi-VN"/>
              </w:rPr>
              <w:t>Lưu trữ thông tin cá nhân</w:t>
            </w:r>
            <w:r w:rsidR="001D195C" w:rsidRPr="00304E98">
              <w:rPr>
                <w:rFonts w:cs="Times New Roman"/>
                <w:sz w:val="26"/>
                <w:szCs w:val="26"/>
                <w:lang w:val="vi-VN"/>
              </w:rPr>
              <w:t xml:space="preserve"> của khách hàng </w:t>
            </w:r>
            <w:r w:rsidRPr="00304E98">
              <w:rPr>
                <w:rFonts w:cs="Times New Roman"/>
                <w:sz w:val="26"/>
                <w:szCs w:val="26"/>
                <w:lang w:val="vi-VN"/>
              </w:rPr>
              <w:t xml:space="preserve"> sau khi nhập vào CSDL.</w:t>
            </w:r>
          </w:p>
        </w:tc>
        <w:tc>
          <w:tcPr>
            <w:tcW w:w="2070" w:type="dxa"/>
            <w:tcBorders>
              <w:left w:val="single" w:sz="4" w:space="0" w:color="000009"/>
              <w:right w:val="single" w:sz="4" w:space="0" w:color="000009"/>
            </w:tcBorders>
            <w:vAlign w:val="center"/>
          </w:tcPr>
          <w:p w14:paraId="6F7D8479"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xem thông tin.</w:t>
            </w:r>
          </w:p>
        </w:tc>
        <w:tc>
          <w:tcPr>
            <w:tcW w:w="2331" w:type="dxa"/>
            <w:tcBorders>
              <w:left w:val="single" w:sz="4" w:space="0" w:color="000009"/>
              <w:right w:val="single" w:sz="4" w:space="0" w:color="000009"/>
            </w:tcBorders>
            <w:vAlign w:val="center"/>
          </w:tcPr>
          <w:p w14:paraId="3D5003BA"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86331A" w:rsidRPr="0086331A" w14:paraId="1B298B0C" w14:textId="77777777" w:rsidTr="003A3251">
        <w:trPr>
          <w:trHeight w:val="55"/>
        </w:trPr>
        <w:tc>
          <w:tcPr>
            <w:tcW w:w="792" w:type="dxa"/>
            <w:vMerge/>
            <w:tcBorders>
              <w:top w:val="single" w:sz="6" w:space="0" w:color="000009"/>
              <w:left w:val="single" w:sz="4" w:space="0" w:color="000009"/>
              <w:bottom w:val="single" w:sz="4" w:space="0" w:color="auto"/>
              <w:right w:val="single" w:sz="4" w:space="0" w:color="000009"/>
            </w:tcBorders>
            <w:vAlign w:val="center"/>
          </w:tcPr>
          <w:p w14:paraId="780256D4" w14:textId="77777777" w:rsidR="00DE3AAF" w:rsidRPr="00304E98" w:rsidRDefault="00DE3AAF" w:rsidP="003A3251">
            <w:pPr>
              <w:jc w:val="center"/>
              <w:rPr>
                <w:rFonts w:cs="Times New Roman"/>
                <w:sz w:val="26"/>
                <w:szCs w:val="26"/>
                <w:lang w:val="vi-VN"/>
              </w:rPr>
            </w:pPr>
          </w:p>
        </w:tc>
        <w:tc>
          <w:tcPr>
            <w:tcW w:w="1184" w:type="dxa"/>
            <w:vMerge/>
            <w:tcBorders>
              <w:top w:val="single" w:sz="6" w:space="0" w:color="000009"/>
              <w:left w:val="single" w:sz="4" w:space="0" w:color="000009"/>
              <w:bottom w:val="single" w:sz="4" w:space="0" w:color="auto"/>
              <w:right w:val="single" w:sz="4" w:space="0" w:color="000009"/>
            </w:tcBorders>
            <w:vAlign w:val="center"/>
          </w:tcPr>
          <w:p w14:paraId="0CCA0A6A"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3DFE40AD"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 kế ban đầu.</w:t>
            </w:r>
          </w:p>
        </w:tc>
        <w:tc>
          <w:tcPr>
            <w:tcW w:w="2070" w:type="dxa"/>
            <w:tcBorders>
              <w:left w:val="single" w:sz="4" w:space="0" w:color="000009"/>
              <w:right w:val="single" w:sz="4" w:space="0" w:color="000009"/>
            </w:tcBorders>
            <w:vAlign w:val="center"/>
          </w:tcPr>
          <w:p w14:paraId="5E040137" w14:textId="77777777" w:rsidR="00DE3AAF" w:rsidRPr="00304E98" w:rsidRDefault="00DE3AAF" w:rsidP="003A3251">
            <w:pPr>
              <w:rPr>
                <w:rFonts w:cs="Times New Roman"/>
                <w:sz w:val="26"/>
                <w:szCs w:val="26"/>
                <w:lang w:val="vi-VN"/>
              </w:rPr>
            </w:pPr>
            <w:r w:rsidRPr="00304E98">
              <w:rPr>
                <w:rFonts w:cs="Times New Roman"/>
                <w:sz w:val="26"/>
                <w:szCs w:val="26"/>
                <w:lang w:val="vi-VN"/>
              </w:rPr>
              <w:t>Xem lại bản thiết kế.</w:t>
            </w:r>
          </w:p>
        </w:tc>
        <w:tc>
          <w:tcPr>
            <w:tcW w:w="2331" w:type="dxa"/>
            <w:tcBorders>
              <w:left w:val="single" w:sz="4" w:space="0" w:color="000009"/>
              <w:right w:val="single" w:sz="4" w:space="0" w:color="000009"/>
            </w:tcBorders>
            <w:vAlign w:val="center"/>
          </w:tcPr>
          <w:p w14:paraId="5AAF890C" w14:textId="77777777" w:rsidR="00DE3AAF" w:rsidRPr="00304E98" w:rsidRDefault="00DE3AAF" w:rsidP="003A3251">
            <w:pPr>
              <w:rPr>
                <w:rFonts w:cs="Times New Roman"/>
                <w:sz w:val="26"/>
                <w:szCs w:val="26"/>
                <w:lang w:val="vi-VN"/>
              </w:rPr>
            </w:pPr>
          </w:p>
        </w:tc>
      </w:tr>
      <w:tr w:rsidR="0086331A" w:rsidRPr="0086331A" w14:paraId="24E9F1DF" w14:textId="77777777" w:rsidTr="003A3251">
        <w:trPr>
          <w:trHeight w:val="130"/>
        </w:trPr>
        <w:tc>
          <w:tcPr>
            <w:tcW w:w="792" w:type="dxa"/>
            <w:vMerge w:val="restart"/>
            <w:tcBorders>
              <w:top w:val="single" w:sz="4" w:space="0" w:color="auto"/>
              <w:left w:val="single" w:sz="4" w:space="0" w:color="000009"/>
              <w:right w:val="single" w:sz="4" w:space="0" w:color="000009"/>
            </w:tcBorders>
            <w:vAlign w:val="center"/>
          </w:tcPr>
          <w:p w14:paraId="23C7FE3D"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6</w:t>
            </w:r>
          </w:p>
        </w:tc>
        <w:tc>
          <w:tcPr>
            <w:tcW w:w="1184" w:type="dxa"/>
            <w:vMerge w:val="restart"/>
            <w:tcBorders>
              <w:top w:val="single" w:sz="4" w:space="0" w:color="auto"/>
              <w:left w:val="single" w:sz="4" w:space="0" w:color="000009"/>
              <w:right w:val="single" w:sz="4" w:space="0" w:color="000009"/>
            </w:tcBorders>
            <w:vAlign w:val="center"/>
          </w:tcPr>
          <w:p w14:paraId="4A712A73" w14:textId="1D27C903" w:rsidR="00DE3AAF" w:rsidRPr="00304E98" w:rsidRDefault="00DE3AAF" w:rsidP="003A3251">
            <w:pPr>
              <w:jc w:val="center"/>
              <w:rPr>
                <w:rFonts w:cs="Times New Roman"/>
                <w:sz w:val="26"/>
                <w:szCs w:val="26"/>
                <w:lang w:val="vi-VN"/>
              </w:rPr>
            </w:pPr>
            <w:r w:rsidRPr="00304E98">
              <w:rPr>
                <w:rFonts w:cs="Times New Roman"/>
                <w:sz w:val="26"/>
                <w:szCs w:val="26"/>
                <w:lang w:val="vi-VN"/>
              </w:rPr>
              <w:t xml:space="preserve">Hệ thống </w:t>
            </w:r>
            <w:r w:rsidR="005A61AE" w:rsidRPr="00304E98">
              <w:rPr>
                <w:rFonts w:cs="Times New Roman"/>
                <w:sz w:val="26"/>
                <w:szCs w:val="26"/>
                <w:lang w:val="vi-VN"/>
              </w:rPr>
              <w:t xml:space="preserve">thanh toán </w:t>
            </w:r>
          </w:p>
        </w:tc>
        <w:tc>
          <w:tcPr>
            <w:tcW w:w="2685" w:type="dxa"/>
            <w:tcBorders>
              <w:left w:val="single" w:sz="4" w:space="0" w:color="000009"/>
              <w:right w:val="single" w:sz="4" w:space="0" w:color="000009"/>
            </w:tcBorders>
            <w:vAlign w:val="center"/>
          </w:tcPr>
          <w:p w14:paraId="727651C5" w14:textId="13BDD795" w:rsidR="00DE3AAF" w:rsidRPr="00304E98" w:rsidRDefault="00DE3AAF" w:rsidP="003A3251">
            <w:pPr>
              <w:rPr>
                <w:rFonts w:cs="Times New Roman"/>
                <w:sz w:val="26"/>
                <w:szCs w:val="26"/>
                <w:lang w:val="vi-VN"/>
              </w:rPr>
            </w:pPr>
            <w:r w:rsidRPr="00304E98">
              <w:rPr>
                <w:rFonts w:cs="Times New Roman"/>
                <w:sz w:val="26"/>
                <w:szCs w:val="26"/>
                <w:lang w:val="vi-VN"/>
              </w:rPr>
              <w:t xml:space="preserve">Lưu trữ </w:t>
            </w:r>
            <w:r w:rsidR="00547D26" w:rsidRPr="00304E98">
              <w:rPr>
                <w:rFonts w:cs="Times New Roman"/>
                <w:sz w:val="26"/>
                <w:szCs w:val="26"/>
                <w:lang w:val="vi-VN"/>
              </w:rPr>
              <w:t>hóa đơn</w:t>
            </w:r>
          </w:p>
        </w:tc>
        <w:tc>
          <w:tcPr>
            <w:tcW w:w="2070" w:type="dxa"/>
            <w:tcBorders>
              <w:left w:val="single" w:sz="4" w:space="0" w:color="000009"/>
              <w:right w:val="single" w:sz="4" w:space="0" w:color="000009"/>
            </w:tcBorders>
            <w:vAlign w:val="center"/>
          </w:tcPr>
          <w:p w14:paraId="402BE428"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xem hóa đơn</w:t>
            </w:r>
          </w:p>
        </w:tc>
        <w:tc>
          <w:tcPr>
            <w:tcW w:w="2331" w:type="dxa"/>
            <w:tcBorders>
              <w:left w:val="single" w:sz="4" w:space="0" w:color="000009"/>
              <w:right w:val="single" w:sz="4" w:space="0" w:color="000009"/>
            </w:tcBorders>
            <w:vAlign w:val="center"/>
          </w:tcPr>
          <w:p w14:paraId="6EDCBA74"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86331A" w:rsidRPr="0086331A" w14:paraId="181B2A08" w14:textId="77777777" w:rsidTr="003A3251">
        <w:trPr>
          <w:trHeight w:val="687"/>
        </w:trPr>
        <w:tc>
          <w:tcPr>
            <w:tcW w:w="792" w:type="dxa"/>
            <w:vMerge/>
            <w:tcBorders>
              <w:top w:val="nil"/>
              <w:left w:val="single" w:sz="4" w:space="0" w:color="000009"/>
              <w:right w:val="single" w:sz="4" w:space="0" w:color="000009"/>
            </w:tcBorders>
            <w:vAlign w:val="center"/>
          </w:tcPr>
          <w:p w14:paraId="3DF0CA0F"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59847751"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right w:val="single" w:sz="4" w:space="0" w:color="000009"/>
            </w:tcBorders>
            <w:vAlign w:val="center"/>
          </w:tcPr>
          <w:p w14:paraId="49E23E69"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w:t>
            </w:r>
          </w:p>
          <w:p w14:paraId="07810FC6" w14:textId="77777777" w:rsidR="00DE3AAF" w:rsidRPr="00304E98" w:rsidRDefault="00DE3AAF" w:rsidP="003A3251">
            <w:pPr>
              <w:rPr>
                <w:rFonts w:cs="Times New Roman"/>
                <w:sz w:val="26"/>
                <w:szCs w:val="26"/>
                <w:lang w:val="vi-VN"/>
              </w:rPr>
            </w:pPr>
            <w:r w:rsidRPr="00304E98">
              <w:rPr>
                <w:rFonts w:cs="Times New Roman"/>
                <w:sz w:val="26"/>
                <w:szCs w:val="26"/>
                <w:lang w:val="vi-VN"/>
              </w:rPr>
              <w:lastRenderedPageBreak/>
              <w:t>kế ban đầu.</w:t>
            </w:r>
          </w:p>
        </w:tc>
        <w:tc>
          <w:tcPr>
            <w:tcW w:w="2070" w:type="dxa"/>
            <w:tcBorders>
              <w:left w:val="single" w:sz="4" w:space="0" w:color="000009"/>
              <w:right w:val="single" w:sz="4" w:space="0" w:color="000009"/>
            </w:tcBorders>
            <w:vAlign w:val="center"/>
          </w:tcPr>
          <w:p w14:paraId="7D46D94C" w14:textId="77777777" w:rsidR="00DE3AAF" w:rsidRPr="00304E98" w:rsidRDefault="00DE3AAF" w:rsidP="003A3251">
            <w:pPr>
              <w:rPr>
                <w:rFonts w:cs="Times New Roman"/>
                <w:sz w:val="26"/>
                <w:szCs w:val="26"/>
                <w:lang w:val="vi-VN"/>
              </w:rPr>
            </w:pPr>
            <w:r w:rsidRPr="00304E98">
              <w:rPr>
                <w:rFonts w:cs="Times New Roman"/>
                <w:sz w:val="26"/>
                <w:szCs w:val="26"/>
                <w:lang w:val="vi-VN"/>
              </w:rPr>
              <w:lastRenderedPageBreak/>
              <w:t>Xem lại bản</w:t>
            </w:r>
          </w:p>
          <w:p w14:paraId="220B258F" w14:textId="77777777" w:rsidR="00DE3AAF" w:rsidRPr="00304E98" w:rsidRDefault="00DE3AAF" w:rsidP="003A3251">
            <w:pPr>
              <w:rPr>
                <w:rFonts w:cs="Times New Roman"/>
                <w:sz w:val="26"/>
                <w:szCs w:val="26"/>
                <w:lang w:val="vi-VN"/>
              </w:rPr>
            </w:pPr>
            <w:r w:rsidRPr="00304E98">
              <w:rPr>
                <w:rFonts w:cs="Times New Roman"/>
                <w:sz w:val="26"/>
                <w:szCs w:val="26"/>
                <w:lang w:val="vi-VN"/>
              </w:rPr>
              <w:lastRenderedPageBreak/>
              <w:t>thiết kế.</w:t>
            </w:r>
          </w:p>
        </w:tc>
        <w:tc>
          <w:tcPr>
            <w:tcW w:w="2331" w:type="dxa"/>
            <w:tcBorders>
              <w:left w:val="single" w:sz="4" w:space="0" w:color="000009"/>
              <w:right w:val="single" w:sz="4" w:space="0" w:color="000009"/>
            </w:tcBorders>
            <w:vAlign w:val="center"/>
          </w:tcPr>
          <w:p w14:paraId="20AC96A0" w14:textId="77777777" w:rsidR="00DE3AAF" w:rsidRPr="00304E98" w:rsidRDefault="00DE3AAF" w:rsidP="003A3251">
            <w:pPr>
              <w:rPr>
                <w:rFonts w:cs="Times New Roman"/>
                <w:sz w:val="26"/>
                <w:szCs w:val="26"/>
                <w:lang w:val="vi-VN"/>
              </w:rPr>
            </w:pPr>
          </w:p>
        </w:tc>
      </w:tr>
      <w:tr w:rsidR="0086331A" w:rsidRPr="0086331A" w14:paraId="5974A6AB" w14:textId="77777777" w:rsidTr="003A3251">
        <w:trPr>
          <w:trHeight w:val="112"/>
        </w:trPr>
        <w:tc>
          <w:tcPr>
            <w:tcW w:w="792" w:type="dxa"/>
            <w:vMerge w:val="restart"/>
            <w:tcBorders>
              <w:left w:val="single" w:sz="4" w:space="0" w:color="000009"/>
              <w:right w:val="single" w:sz="4" w:space="0" w:color="000009"/>
            </w:tcBorders>
            <w:vAlign w:val="center"/>
          </w:tcPr>
          <w:p w14:paraId="65282755"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7</w:t>
            </w:r>
          </w:p>
        </w:tc>
        <w:tc>
          <w:tcPr>
            <w:tcW w:w="1184" w:type="dxa"/>
            <w:vMerge w:val="restart"/>
            <w:tcBorders>
              <w:left w:val="single" w:sz="4" w:space="0" w:color="000009"/>
              <w:right w:val="single" w:sz="4" w:space="0" w:color="000009"/>
            </w:tcBorders>
            <w:vAlign w:val="center"/>
          </w:tcPr>
          <w:p w14:paraId="5079CB15"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thống đăng ký, đăng</w:t>
            </w:r>
          </w:p>
          <w:p w14:paraId="6B70D159" w14:textId="3B61DF63" w:rsidR="00DE3AAF" w:rsidRPr="00304E98" w:rsidRDefault="00BC5C56" w:rsidP="003A3251">
            <w:pPr>
              <w:jc w:val="center"/>
              <w:rPr>
                <w:rFonts w:cs="Times New Roman"/>
                <w:sz w:val="26"/>
                <w:szCs w:val="26"/>
                <w:lang w:val="vi-VN"/>
              </w:rPr>
            </w:pPr>
            <w:r w:rsidRPr="00304E98">
              <w:rPr>
                <w:rFonts w:cs="Times New Roman"/>
                <w:sz w:val="26"/>
                <w:szCs w:val="26"/>
                <w:lang w:val="vi-VN"/>
              </w:rPr>
              <w:t>Nhập</w:t>
            </w:r>
          </w:p>
        </w:tc>
        <w:tc>
          <w:tcPr>
            <w:tcW w:w="2685" w:type="dxa"/>
            <w:tcBorders>
              <w:left w:val="single" w:sz="4" w:space="0" w:color="000009"/>
              <w:right w:val="single" w:sz="4" w:space="0" w:color="000009"/>
            </w:tcBorders>
            <w:vAlign w:val="center"/>
          </w:tcPr>
          <w:p w14:paraId="621C32AC" w14:textId="77777777" w:rsidR="00DE3AAF" w:rsidRPr="00304E98" w:rsidRDefault="00DE3AAF" w:rsidP="003A3251">
            <w:pPr>
              <w:rPr>
                <w:rFonts w:cs="Times New Roman"/>
                <w:sz w:val="26"/>
                <w:szCs w:val="26"/>
                <w:lang w:val="vi-VN"/>
              </w:rPr>
            </w:pPr>
            <w:r w:rsidRPr="00304E98">
              <w:rPr>
                <w:rFonts w:cs="Times New Roman"/>
                <w:sz w:val="26"/>
                <w:szCs w:val="26"/>
                <w:lang w:val="vi-VN"/>
              </w:rPr>
              <w:t>Lưu trữ kết quả sau khi đăng kí vào CSDL.</w:t>
            </w:r>
          </w:p>
        </w:tc>
        <w:tc>
          <w:tcPr>
            <w:tcW w:w="2070" w:type="dxa"/>
            <w:tcBorders>
              <w:left w:val="single" w:sz="4" w:space="0" w:color="000009"/>
              <w:right w:val="single" w:sz="4" w:space="0" w:color="000009"/>
            </w:tcBorders>
            <w:vAlign w:val="center"/>
          </w:tcPr>
          <w:p w14:paraId="6ED0EDB0" w14:textId="77777777" w:rsidR="00DE3AAF" w:rsidRPr="00304E98" w:rsidRDefault="00DE3AAF" w:rsidP="003A3251">
            <w:pPr>
              <w:rPr>
                <w:rFonts w:cs="Times New Roman"/>
                <w:sz w:val="26"/>
                <w:szCs w:val="26"/>
                <w:lang w:val="vi-VN"/>
              </w:rPr>
            </w:pPr>
            <w:r w:rsidRPr="00304E98">
              <w:rPr>
                <w:rFonts w:cs="Times New Roman"/>
                <w:sz w:val="26"/>
                <w:szCs w:val="26"/>
                <w:lang w:val="vi-VN"/>
              </w:rPr>
              <w:t>Kiểm thử các chức năng đăng ký tài khoản.</w:t>
            </w:r>
          </w:p>
        </w:tc>
        <w:tc>
          <w:tcPr>
            <w:tcW w:w="2331" w:type="dxa"/>
            <w:tcBorders>
              <w:left w:val="single" w:sz="4" w:space="0" w:color="000009"/>
              <w:right w:val="single" w:sz="4" w:space="0" w:color="000009"/>
            </w:tcBorders>
            <w:vAlign w:val="center"/>
          </w:tcPr>
          <w:p w14:paraId="603B66C8" w14:textId="77777777" w:rsidR="00DE3AAF" w:rsidRPr="00304E98" w:rsidRDefault="00DE3AAF" w:rsidP="003A3251">
            <w:pPr>
              <w:rPr>
                <w:rFonts w:cs="Times New Roman"/>
                <w:sz w:val="26"/>
                <w:szCs w:val="26"/>
                <w:lang w:val="vi-VN"/>
              </w:rPr>
            </w:pPr>
          </w:p>
          <w:p w14:paraId="61E2EB95" w14:textId="77777777" w:rsidR="00DE3AAF" w:rsidRPr="00304E98" w:rsidRDefault="00DE3AAF" w:rsidP="003A3251">
            <w:pPr>
              <w:rPr>
                <w:rFonts w:cs="Times New Roman"/>
                <w:sz w:val="26"/>
                <w:szCs w:val="26"/>
                <w:lang w:val="vi-VN"/>
              </w:rPr>
            </w:pPr>
            <w:r w:rsidRPr="00304E98">
              <w:rPr>
                <w:rFonts w:cs="Times New Roman"/>
                <w:sz w:val="26"/>
                <w:szCs w:val="26"/>
                <w:lang w:val="vi-VN"/>
              </w:rPr>
              <w:t>Thường xuyên kiểm thử.</w:t>
            </w:r>
          </w:p>
        </w:tc>
      </w:tr>
      <w:tr w:rsidR="0086331A" w:rsidRPr="0086331A" w14:paraId="6063C171" w14:textId="77777777" w:rsidTr="003A3251">
        <w:trPr>
          <w:trHeight w:val="725"/>
        </w:trPr>
        <w:tc>
          <w:tcPr>
            <w:tcW w:w="792" w:type="dxa"/>
            <w:vMerge/>
            <w:tcBorders>
              <w:top w:val="nil"/>
              <w:left w:val="single" w:sz="4" w:space="0" w:color="000009"/>
              <w:right w:val="single" w:sz="4" w:space="0" w:color="000009"/>
            </w:tcBorders>
            <w:vAlign w:val="center"/>
          </w:tcPr>
          <w:p w14:paraId="6B2ACB68" w14:textId="77777777" w:rsidR="00DE3AAF" w:rsidRPr="00304E98" w:rsidRDefault="00DE3AAF" w:rsidP="003A3251">
            <w:pPr>
              <w:jc w:val="center"/>
              <w:rPr>
                <w:rFonts w:cs="Times New Roman"/>
                <w:sz w:val="26"/>
                <w:szCs w:val="26"/>
                <w:lang w:val="vi-VN"/>
              </w:rPr>
            </w:pPr>
          </w:p>
        </w:tc>
        <w:tc>
          <w:tcPr>
            <w:tcW w:w="1184" w:type="dxa"/>
            <w:vMerge/>
            <w:tcBorders>
              <w:top w:val="nil"/>
              <w:left w:val="single" w:sz="4" w:space="0" w:color="000009"/>
              <w:right w:val="single" w:sz="4" w:space="0" w:color="000009"/>
            </w:tcBorders>
            <w:vAlign w:val="center"/>
          </w:tcPr>
          <w:p w14:paraId="63CA3417" w14:textId="77777777" w:rsidR="00DE3AAF" w:rsidRPr="00304E98" w:rsidRDefault="00DE3AAF" w:rsidP="003A3251">
            <w:pPr>
              <w:jc w:val="center"/>
              <w:rPr>
                <w:rFonts w:cs="Times New Roman"/>
                <w:sz w:val="26"/>
                <w:szCs w:val="26"/>
                <w:lang w:val="vi-VN"/>
              </w:rPr>
            </w:pPr>
          </w:p>
        </w:tc>
        <w:tc>
          <w:tcPr>
            <w:tcW w:w="2685" w:type="dxa"/>
            <w:tcBorders>
              <w:left w:val="single" w:sz="4" w:space="0" w:color="000009"/>
              <w:bottom w:val="single" w:sz="6" w:space="0" w:color="000009"/>
              <w:right w:val="single" w:sz="4" w:space="0" w:color="000009"/>
            </w:tcBorders>
            <w:vAlign w:val="center"/>
          </w:tcPr>
          <w:p w14:paraId="5F3D31FE" w14:textId="77777777" w:rsidR="00DE3AAF" w:rsidRPr="00304E98" w:rsidRDefault="00DE3AAF" w:rsidP="003A3251">
            <w:pPr>
              <w:rPr>
                <w:rFonts w:cs="Times New Roman"/>
                <w:sz w:val="26"/>
                <w:szCs w:val="26"/>
                <w:lang w:val="vi-VN"/>
              </w:rPr>
            </w:pPr>
            <w:r w:rsidRPr="00304E98">
              <w:rPr>
                <w:rFonts w:cs="Times New Roman"/>
                <w:sz w:val="26"/>
                <w:szCs w:val="26"/>
                <w:lang w:val="vi-VN"/>
              </w:rPr>
              <w:t>Giống với bản thiết kế ban đầu.</w:t>
            </w:r>
          </w:p>
        </w:tc>
        <w:tc>
          <w:tcPr>
            <w:tcW w:w="2070" w:type="dxa"/>
            <w:tcBorders>
              <w:left w:val="single" w:sz="4" w:space="0" w:color="000009"/>
              <w:right w:val="single" w:sz="4" w:space="0" w:color="000009"/>
            </w:tcBorders>
            <w:vAlign w:val="center"/>
          </w:tcPr>
          <w:p w14:paraId="49B3BCBB" w14:textId="77777777" w:rsidR="00DE3AAF" w:rsidRPr="00304E98" w:rsidRDefault="00DE3AAF" w:rsidP="003A3251">
            <w:pPr>
              <w:rPr>
                <w:rFonts w:cs="Times New Roman"/>
                <w:sz w:val="26"/>
                <w:szCs w:val="26"/>
                <w:lang w:val="vi-VN"/>
              </w:rPr>
            </w:pPr>
            <w:r w:rsidRPr="00304E98">
              <w:rPr>
                <w:rFonts w:cs="Times New Roman"/>
                <w:sz w:val="26"/>
                <w:szCs w:val="26"/>
                <w:lang w:val="vi-VN"/>
              </w:rPr>
              <w:t>Xem lại bản thiết kế.</w:t>
            </w:r>
          </w:p>
        </w:tc>
        <w:tc>
          <w:tcPr>
            <w:tcW w:w="2331" w:type="dxa"/>
            <w:tcBorders>
              <w:left w:val="single" w:sz="4" w:space="0" w:color="000009"/>
              <w:right w:val="single" w:sz="4" w:space="0" w:color="000009"/>
            </w:tcBorders>
            <w:vAlign w:val="center"/>
          </w:tcPr>
          <w:p w14:paraId="0F5C3B83" w14:textId="77777777" w:rsidR="00DE3AAF" w:rsidRPr="00304E98" w:rsidRDefault="00DE3AAF" w:rsidP="003A3251">
            <w:pPr>
              <w:rPr>
                <w:rFonts w:cs="Times New Roman"/>
                <w:sz w:val="26"/>
                <w:szCs w:val="26"/>
                <w:lang w:val="vi-VN"/>
              </w:rPr>
            </w:pPr>
          </w:p>
        </w:tc>
      </w:tr>
      <w:tr w:rsidR="0086331A" w:rsidRPr="0086331A" w14:paraId="407658E8" w14:textId="77777777" w:rsidTr="003A3251">
        <w:trPr>
          <w:trHeight w:val="55"/>
        </w:trPr>
        <w:tc>
          <w:tcPr>
            <w:tcW w:w="792" w:type="dxa"/>
            <w:vMerge w:val="restart"/>
            <w:tcBorders>
              <w:left w:val="single" w:sz="4" w:space="0" w:color="000009"/>
              <w:right w:val="single" w:sz="4" w:space="0" w:color="000009"/>
            </w:tcBorders>
            <w:vAlign w:val="center"/>
          </w:tcPr>
          <w:p w14:paraId="6E00F65F"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8</w:t>
            </w:r>
          </w:p>
        </w:tc>
        <w:tc>
          <w:tcPr>
            <w:tcW w:w="1184" w:type="dxa"/>
            <w:vMerge w:val="restart"/>
            <w:tcBorders>
              <w:left w:val="single" w:sz="4" w:space="0" w:color="000009"/>
              <w:right w:val="single" w:sz="4" w:space="0" w:color="000009"/>
            </w:tcBorders>
            <w:vAlign w:val="center"/>
          </w:tcPr>
          <w:p w14:paraId="35F8910D"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thống hỗ trợ báo cáo</w:t>
            </w:r>
          </w:p>
        </w:tc>
        <w:tc>
          <w:tcPr>
            <w:tcW w:w="2685" w:type="dxa"/>
            <w:vMerge w:val="restart"/>
            <w:tcBorders>
              <w:left w:val="single" w:sz="4" w:space="0" w:color="000009"/>
              <w:bottom w:val="single" w:sz="4" w:space="0" w:color="auto"/>
              <w:right w:val="single" w:sz="4" w:space="0" w:color="000009"/>
            </w:tcBorders>
            <w:vAlign w:val="center"/>
          </w:tcPr>
          <w:p w14:paraId="1BE160FD" w14:textId="77777777" w:rsidR="00DE3AAF" w:rsidRPr="00304E98" w:rsidRDefault="00DE3AAF" w:rsidP="003A3251">
            <w:pPr>
              <w:rPr>
                <w:rFonts w:cs="Times New Roman"/>
                <w:sz w:val="26"/>
                <w:szCs w:val="26"/>
                <w:lang w:val="vi-VN"/>
              </w:rPr>
            </w:pPr>
            <w:r w:rsidRPr="00304E98">
              <w:rPr>
                <w:rFonts w:cs="Times New Roman"/>
                <w:sz w:val="26"/>
                <w:szCs w:val="26"/>
                <w:lang w:val="vi-VN"/>
              </w:rPr>
              <w:t>Hỗ trợ 100% nhân viên quản lý báo cáo - lập lịch.</w:t>
            </w:r>
          </w:p>
        </w:tc>
        <w:tc>
          <w:tcPr>
            <w:tcW w:w="2070" w:type="dxa"/>
            <w:tcBorders>
              <w:left w:val="single" w:sz="4" w:space="0" w:color="000009"/>
              <w:right w:val="single" w:sz="4" w:space="0" w:color="000009"/>
            </w:tcBorders>
            <w:vAlign w:val="center"/>
          </w:tcPr>
          <w:p w14:paraId="30528568" w14:textId="77777777" w:rsidR="00DE3AAF" w:rsidRPr="00304E98" w:rsidRDefault="00DE3AAF" w:rsidP="003A3251">
            <w:pPr>
              <w:rPr>
                <w:rFonts w:cs="Times New Roman"/>
                <w:sz w:val="26"/>
                <w:szCs w:val="26"/>
                <w:lang w:val="vi-VN"/>
              </w:rPr>
            </w:pPr>
            <w:r w:rsidRPr="00304E98">
              <w:rPr>
                <w:rFonts w:cs="Times New Roman"/>
                <w:sz w:val="26"/>
                <w:szCs w:val="26"/>
                <w:lang w:val="vi-VN"/>
              </w:rPr>
              <w:t>Xem định dạng báo cáo.</w:t>
            </w:r>
          </w:p>
        </w:tc>
        <w:tc>
          <w:tcPr>
            <w:tcW w:w="2331" w:type="dxa"/>
            <w:tcBorders>
              <w:left w:val="single" w:sz="4" w:space="0" w:color="000009"/>
              <w:right w:val="single" w:sz="4" w:space="0" w:color="000009"/>
            </w:tcBorders>
            <w:vAlign w:val="center"/>
          </w:tcPr>
          <w:p w14:paraId="68D4A2CC" w14:textId="77777777" w:rsidR="00DE3AAF" w:rsidRPr="00304E98" w:rsidRDefault="00DE3AAF" w:rsidP="003A3251">
            <w:pPr>
              <w:rPr>
                <w:rFonts w:cs="Times New Roman"/>
                <w:sz w:val="26"/>
                <w:szCs w:val="26"/>
                <w:lang w:val="vi-VN"/>
              </w:rPr>
            </w:pPr>
          </w:p>
        </w:tc>
      </w:tr>
      <w:tr w:rsidR="0086331A" w:rsidRPr="0086331A" w14:paraId="2EF6340E" w14:textId="77777777" w:rsidTr="003A3251">
        <w:trPr>
          <w:trHeight w:val="55"/>
        </w:trPr>
        <w:tc>
          <w:tcPr>
            <w:tcW w:w="792" w:type="dxa"/>
            <w:vMerge/>
            <w:tcBorders>
              <w:left w:val="single" w:sz="4" w:space="0" w:color="000009"/>
              <w:right w:val="single" w:sz="4" w:space="0" w:color="000009"/>
            </w:tcBorders>
            <w:vAlign w:val="center"/>
          </w:tcPr>
          <w:p w14:paraId="173D8C3C"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2F398602" w14:textId="77777777" w:rsidR="00DE3AAF" w:rsidRPr="00304E98" w:rsidRDefault="00DE3AAF" w:rsidP="003A3251">
            <w:pPr>
              <w:jc w:val="center"/>
              <w:rPr>
                <w:rFonts w:cs="Times New Roman"/>
                <w:sz w:val="26"/>
                <w:szCs w:val="26"/>
                <w:lang w:val="vi-VN"/>
              </w:rPr>
            </w:pPr>
          </w:p>
        </w:tc>
        <w:tc>
          <w:tcPr>
            <w:tcW w:w="2685" w:type="dxa"/>
            <w:vMerge/>
            <w:tcBorders>
              <w:top w:val="single" w:sz="6" w:space="0" w:color="000009"/>
              <w:left w:val="single" w:sz="4" w:space="0" w:color="000009"/>
              <w:bottom w:val="single" w:sz="4" w:space="0" w:color="auto"/>
              <w:right w:val="single" w:sz="4" w:space="0" w:color="000009"/>
            </w:tcBorders>
            <w:vAlign w:val="center"/>
          </w:tcPr>
          <w:p w14:paraId="4CD6B4A5"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63DD0770" w14:textId="77777777" w:rsidR="00DE3AAF" w:rsidRPr="00304E98" w:rsidRDefault="00DE3AAF" w:rsidP="003A3251">
            <w:pPr>
              <w:rPr>
                <w:rFonts w:cs="Times New Roman"/>
                <w:sz w:val="26"/>
                <w:szCs w:val="26"/>
                <w:lang w:val="vi-VN"/>
              </w:rPr>
            </w:pPr>
            <w:r w:rsidRPr="00304E98">
              <w:rPr>
                <w:rFonts w:cs="Times New Roman"/>
                <w:sz w:val="26"/>
                <w:szCs w:val="26"/>
                <w:lang w:val="vi-VN"/>
              </w:rPr>
              <w:t>Xem tại tài liệu phân tích.</w:t>
            </w:r>
          </w:p>
        </w:tc>
        <w:tc>
          <w:tcPr>
            <w:tcW w:w="2331" w:type="dxa"/>
            <w:tcBorders>
              <w:left w:val="single" w:sz="4" w:space="0" w:color="000009"/>
              <w:right w:val="single" w:sz="4" w:space="0" w:color="000009"/>
            </w:tcBorders>
            <w:vAlign w:val="center"/>
          </w:tcPr>
          <w:p w14:paraId="31734A4D" w14:textId="4F5B7DAF" w:rsidR="00DE3AAF" w:rsidRPr="00304E98" w:rsidRDefault="00DE3AAF" w:rsidP="003A3251">
            <w:pPr>
              <w:rPr>
                <w:rFonts w:cs="Times New Roman"/>
                <w:sz w:val="26"/>
                <w:szCs w:val="26"/>
                <w:lang w:val="vi-VN"/>
              </w:rPr>
            </w:pPr>
            <w:r w:rsidRPr="00304E98">
              <w:rPr>
                <w:rFonts w:cs="Times New Roman"/>
                <w:sz w:val="26"/>
                <w:szCs w:val="26"/>
                <w:lang w:val="vi-VN"/>
              </w:rPr>
              <w:t xml:space="preserve">Thường xuyên </w:t>
            </w:r>
            <w:r w:rsidR="0075170E" w:rsidRPr="00304E98">
              <w:rPr>
                <w:rFonts w:cs="Times New Roman"/>
                <w:sz w:val="26"/>
                <w:szCs w:val="26"/>
                <w:lang w:val="vi-VN"/>
              </w:rPr>
              <w:t xml:space="preserve">kiểm tra hệ thống, kiểm tra báo cáo </w:t>
            </w:r>
          </w:p>
        </w:tc>
      </w:tr>
      <w:tr w:rsidR="0086331A" w:rsidRPr="0086331A" w14:paraId="6E2C00B1" w14:textId="77777777" w:rsidTr="003A3251">
        <w:trPr>
          <w:trHeight w:val="274"/>
        </w:trPr>
        <w:tc>
          <w:tcPr>
            <w:tcW w:w="792" w:type="dxa"/>
            <w:vMerge/>
            <w:tcBorders>
              <w:left w:val="single" w:sz="4" w:space="0" w:color="000009"/>
              <w:right w:val="single" w:sz="4" w:space="0" w:color="000009"/>
            </w:tcBorders>
            <w:vAlign w:val="center"/>
          </w:tcPr>
          <w:p w14:paraId="3637CCE3"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15BBE51A" w14:textId="77777777" w:rsidR="00DE3AAF" w:rsidRPr="00304E98" w:rsidRDefault="00DE3AAF" w:rsidP="003A3251">
            <w:pPr>
              <w:jc w:val="center"/>
              <w:rPr>
                <w:rFonts w:cs="Times New Roman"/>
                <w:sz w:val="26"/>
                <w:szCs w:val="26"/>
                <w:lang w:val="vi-VN"/>
              </w:rPr>
            </w:pPr>
          </w:p>
        </w:tc>
        <w:tc>
          <w:tcPr>
            <w:tcW w:w="2685" w:type="dxa"/>
            <w:vMerge w:val="restart"/>
            <w:tcBorders>
              <w:top w:val="single" w:sz="4" w:space="0" w:color="auto"/>
              <w:left w:val="single" w:sz="4" w:space="0" w:color="000009"/>
              <w:right w:val="single" w:sz="4" w:space="0" w:color="000009"/>
            </w:tcBorders>
            <w:vAlign w:val="center"/>
          </w:tcPr>
          <w:p w14:paraId="6450D89B" w14:textId="77777777" w:rsidR="00DE3AAF" w:rsidRPr="00304E98" w:rsidRDefault="00DE3AAF" w:rsidP="003A3251">
            <w:pPr>
              <w:rPr>
                <w:rFonts w:cs="Times New Roman"/>
                <w:sz w:val="26"/>
                <w:szCs w:val="26"/>
                <w:lang w:val="vi-VN"/>
              </w:rPr>
            </w:pPr>
            <w:r w:rsidRPr="00304E98">
              <w:rPr>
                <w:rFonts w:cs="Times New Roman"/>
                <w:sz w:val="26"/>
                <w:szCs w:val="26"/>
                <w:lang w:val="vi-VN"/>
              </w:rPr>
              <w:t>Tính toán chính xác các thông tin thu về được.</w:t>
            </w:r>
          </w:p>
        </w:tc>
        <w:tc>
          <w:tcPr>
            <w:tcW w:w="2070" w:type="dxa"/>
            <w:tcBorders>
              <w:left w:val="single" w:sz="4" w:space="0" w:color="000009"/>
              <w:right w:val="single" w:sz="4" w:space="0" w:color="000009"/>
            </w:tcBorders>
            <w:vAlign w:val="center"/>
          </w:tcPr>
          <w:p w14:paraId="0C929B10" w14:textId="79825DD0" w:rsidR="00DD1EF1" w:rsidRPr="00304E98" w:rsidRDefault="00DE3AAF" w:rsidP="00DD1EF1">
            <w:pPr>
              <w:rPr>
                <w:rFonts w:cs="Times New Roman"/>
                <w:sz w:val="26"/>
                <w:szCs w:val="26"/>
                <w:lang w:val="vi-VN"/>
              </w:rPr>
            </w:pPr>
            <w:r w:rsidRPr="00304E98">
              <w:rPr>
                <w:rFonts w:cs="Times New Roman"/>
                <w:sz w:val="26"/>
                <w:szCs w:val="26"/>
                <w:lang w:val="vi-VN"/>
              </w:rPr>
              <w:t xml:space="preserve">Tìm hiểu về nghiệp vụ </w:t>
            </w:r>
            <w:r w:rsidR="00DD1EF1" w:rsidRPr="00304E98">
              <w:rPr>
                <w:rFonts w:cs="Times New Roman"/>
                <w:sz w:val="26"/>
                <w:szCs w:val="26"/>
                <w:lang w:val="vi-VN"/>
              </w:rPr>
              <w:t xml:space="preserve">quản lý </w:t>
            </w:r>
            <w:r w:rsidR="008461C7" w:rsidRPr="00304E98">
              <w:rPr>
                <w:rFonts w:cs="Times New Roman"/>
                <w:sz w:val="26"/>
                <w:szCs w:val="26"/>
                <w:lang w:val="vi-VN"/>
              </w:rPr>
              <w:t>quán.</w:t>
            </w:r>
          </w:p>
          <w:p w14:paraId="6F5365BD" w14:textId="009E41BF"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6D72F4F3" w14:textId="77777777" w:rsidR="00DE3AAF" w:rsidRPr="00304E98" w:rsidRDefault="00DE3AAF" w:rsidP="003A3251">
            <w:pPr>
              <w:rPr>
                <w:rFonts w:cs="Times New Roman"/>
                <w:sz w:val="26"/>
                <w:szCs w:val="26"/>
                <w:lang w:val="vi-VN"/>
              </w:rPr>
            </w:pPr>
            <w:r w:rsidRPr="00304E98">
              <w:rPr>
                <w:rFonts w:cs="Times New Roman"/>
                <w:sz w:val="26"/>
                <w:szCs w:val="26"/>
                <w:lang w:val="vi-VN"/>
              </w:rPr>
              <w:t>Theo kì.</w:t>
            </w:r>
          </w:p>
        </w:tc>
      </w:tr>
      <w:tr w:rsidR="0086331A" w:rsidRPr="0086331A" w14:paraId="3CBC0BB5" w14:textId="77777777" w:rsidTr="003A3251">
        <w:trPr>
          <w:trHeight w:val="55"/>
        </w:trPr>
        <w:tc>
          <w:tcPr>
            <w:tcW w:w="792" w:type="dxa"/>
            <w:vMerge/>
            <w:tcBorders>
              <w:left w:val="single" w:sz="4" w:space="0" w:color="000009"/>
              <w:right w:val="single" w:sz="4" w:space="0" w:color="000009"/>
            </w:tcBorders>
            <w:vAlign w:val="center"/>
          </w:tcPr>
          <w:p w14:paraId="29236E3A" w14:textId="77777777" w:rsidR="00DE3AAF" w:rsidRPr="00304E98" w:rsidRDefault="00DE3AAF" w:rsidP="003A3251">
            <w:pPr>
              <w:jc w:val="center"/>
              <w:rPr>
                <w:rFonts w:cs="Times New Roman"/>
                <w:sz w:val="26"/>
                <w:szCs w:val="26"/>
                <w:lang w:val="vi-VN"/>
              </w:rPr>
            </w:pPr>
          </w:p>
        </w:tc>
        <w:tc>
          <w:tcPr>
            <w:tcW w:w="1184" w:type="dxa"/>
            <w:vMerge/>
            <w:tcBorders>
              <w:left w:val="single" w:sz="4" w:space="0" w:color="000009"/>
              <w:right w:val="single" w:sz="4" w:space="0" w:color="000009"/>
            </w:tcBorders>
            <w:vAlign w:val="center"/>
          </w:tcPr>
          <w:p w14:paraId="4F487E83" w14:textId="77777777" w:rsidR="00DE3AAF" w:rsidRPr="00304E98" w:rsidRDefault="00DE3AAF" w:rsidP="003A3251">
            <w:pPr>
              <w:jc w:val="center"/>
              <w:rPr>
                <w:rFonts w:cs="Times New Roman"/>
                <w:sz w:val="26"/>
                <w:szCs w:val="26"/>
                <w:lang w:val="vi-VN"/>
              </w:rPr>
            </w:pPr>
          </w:p>
        </w:tc>
        <w:tc>
          <w:tcPr>
            <w:tcW w:w="2685" w:type="dxa"/>
            <w:vMerge/>
            <w:tcBorders>
              <w:left w:val="single" w:sz="4" w:space="0" w:color="000009"/>
              <w:right w:val="single" w:sz="4" w:space="0" w:color="000009"/>
            </w:tcBorders>
            <w:vAlign w:val="center"/>
          </w:tcPr>
          <w:p w14:paraId="2B2A4075" w14:textId="77777777" w:rsidR="00DE3AAF" w:rsidRPr="00304E98" w:rsidRDefault="00DE3AAF" w:rsidP="003A3251">
            <w:pPr>
              <w:rPr>
                <w:rFonts w:cs="Times New Roman"/>
                <w:sz w:val="26"/>
                <w:szCs w:val="26"/>
                <w:lang w:val="vi-VN"/>
              </w:rPr>
            </w:pPr>
          </w:p>
        </w:tc>
        <w:tc>
          <w:tcPr>
            <w:tcW w:w="2070" w:type="dxa"/>
            <w:tcBorders>
              <w:left w:val="single" w:sz="4" w:space="0" w:color="000009"/>
              <w:right w:val="single" w:sz="4" w:space="0" w:color="000009"/>
            </w:tcBorders>
            <w:vAlign w:val="center"/>
          </w:tcPr>
          <w:p w14:paraId="0EF78C51" w14:textId="77777777" w:rsidR="00DE3AAF" w:rsidRPr="00304E98" w:rsidRDefault="00DE3AAF" w:rsidP="003A3251">
            <w:pPr>
              <w:rPr>
                <w:rFonts w:cs="Times New Roman"/>
                <w:sz w:val="26"/>
                <w:szCs w:val="26"/>
                <w:lang w:val="vi-VN"/>
              </w:rPr>
            </w:pPr>
            <w:r w:rsidRPr="00304E98">
              <w:rPr>
                <w:rFonts w:cs="Times New Roman"/>
                <w:sz w:val="26"/>
                <w:szCs w:val="26"/>
                <w:lang w:val="vi-VN"/>
              </w:rPr>
              <w:t>Gặp gỡ khách hàng để lấy thêm</w:t>
            </w:r>
          </w:p>
          <w:p w14:paraId="49CEC1AA" w14:textId="77777777" w:rsidR="00DE3AAF" w:rsidRPr="00304E98" w:rsidRDefault="00DE3AAF" w:rsidP="003A3251">
            <w:pPr>
              <w:rPr>
                <w:rFonts w:cs="Times New Roman"/>
                <w:sz w:val="26"/>
                <w:szCs w:val="26"/>
                <w:lang w:val="vi-VN"/>
              </w:rPr>
            </w:pPr>
            <w:r w:rsidRPr="00304E98">
              <w:rPr>
                <w:rFonts w:cs="Times New Roman"/>
                <w:sz w:val="26"/>
                <w:szCs w:val="26"/>
                <w:lang w:val="vi-VN"/>
              </w:rPr>
              <w:t>tư liệu.</w:t>
            </w:r>
          </w:p>
        </w:tc>
        <w:tc>
          <w:tcPr>
            <w:tcW w:w="2331" w:type="dxa"/>
            <w:tcBorders>
              <w:left w:val="single" w:sz="4" w:space="0" w:color="000009"/>
              <w:right w:val="single" w:sz="4" w:space="0" w:color="000009"/>
            </w:tcBorders>
            <w:vAlign w:val="center"/>
          </w:tcPr>
          <w:p w14:paraId="1BE8601D" w14:textId="77777777" w:rsidR="00DE3AAF" w:rsidRPr="00304E98" w:rsidRDefault="00DE3AAF" w:rsidP="003A3251">
            <w:pPr>
              <w:rPr>
                <w:rFonts w:cs="Times New Roman"/>
                <w:sz w:val="26"/>
                <w:szCs w:val="26"/>
                <w:lang w:val="vi-VN"/>
              </w:rPr>
            </w:pPr>
            <w:r w:rsidRPr="00304E98">
              <w:rPr>
                <w:rFonts w:cs="Times New Roman"/>
                <w:sz w:val="26"/>
                <w:szCs w:val="26"/>
                <w:lang w:val="vi-VN"/>
              </w:rPr>
              <w:t>2 tuần 1 lần.</w:t>
            </w:r>
          </w:p>
        </w:tc>
      </w:tr>
      <w:tr w:rsidR="00DE3AAF" w:rsidRPr="0030155E" w14:paraId="2ACDC59E" w14:textId="77777777" w:rsidTr="003A3251">
        <w:trPr>
          <w:trHeight w:val="55"/>
        </w:trPr>
        <w:tc>
          <w:tcPr>
            <w:tcW w:w="792" w:type="dxa"/>
            <w:tcBorders>
              <w:left w:val="single" w:sz="4" w:space="0" w:color="000009"/>
              <w:right w:val="single" w:sz="4" w:space="0" w:color="000009"/>
            </w:tcBorders>
            <w:vAlign w:val="center"/>
          </w:tcPr>
          <w:p w14:paraId="1519EA0F"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9</w:t>
            </w:r>
          </w:p>
        </w:tc>
        <w:tc>
          <w:tcPr>
            <w:tcW w:w="1184" w:type="dxa"/>
            <w:tcBorders>
              <w:left w:val="single" w:sz="4" w:space="0" w:color="000009"/>
              <w:right w:val="single" w:sz="4" w:space="0" w:color="000009"/>
            </w:tcBorders>
            <w:vAlign w:val="center"/>
          </w:tcPr>
          <w:p w14:paraId="1E3509FB"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Hệ cơ sở dữ liệu</w:t>
            </w:r>
          </w:p>
        </w:tc>
        <w:tc>
          <w:tcPr>
            <w:tcW w:w="2685" w:type="dxa"/>
            <w:tcBorders>
              <w:left w:val="single" w:sz="4" w:space="0" w:color="000009"/>
              <w:right w:val="single" w:sz="4" w:space="0" w:color="000009"/>
            </w:tcBorders>
            <w:vAlign w:val="center"/>
          </w:tcPr>
          <w:p w14:paraId="73CCB56D" w14:textId="77777777" w:rsidR="00DE3AAF" w:rsidRPr="00304E98" w:rsidRDefault="00DE3AAF" w:rsidP="003A3251">
            <w:pPr>
              <w:rPr>
                <w:rFonts w:cs="Times New Roman"/>
                <w:sz w:val="26"/>
                <w:szCs w:val="26"/>
                <w:lang w:val="vi-VN"/>
              </w:rPr>
            </w:pPr>
            <w:r w:rsidRPr="00304E98">
              <w:rPr>
                <w:rFonts w:cs="Times New Roman"/>
                <w:sz w:val="26"/>
                <w:szCs w:val="26"/>
                <w:lang w:val="vi-VN"/>
              </w:rPr>
              <w:t>Đảm bảo lưu trữ thông tin với dữ liệu lớn (big data).</w:t>
            </w:r>
          </w:p>
        </w:tc>
        <w:tc>
          <w:tcPr>
            <w:tcW w:w="2070" w:type="dxa"/>
            <w:tcBorders>
              <w:left w:val="single" w:sz="4" w:space="0" w:color="000009"/>
              <w:right w:val="single" w:sz="4" w:space="0" w:color="000009"/>
            </w:tcBorders>
            <w:vAlign w:val="center"/>
          </w:tcPr>
          <w:p w14:paraId="0F590F3C" w14:textId="710A195C" w:rsidR="00DE3AAF" w:rsidRPr="00304E98" w:rsidRDefault="00245307" w:rsidP="003A3251">
            <w:pPr>
              <w:rPr>
                <w:rFonts w:cs="Times New Roman"/>
                <w:sz w:val="26"/>
                <w:szCs w:val="26"/>
                <w:lang w:val="vi-VN"/>
              </w:rPr>
            </w:pPr>
            <w:r w:rsidRPr="00304E98">
              <w:rPr>
                <w:rFonts w:cs="Times New Roman"/>
                <w:sz w:val="26"/>
                <w:szCs w:val="26"/>
                <w:lang w:val="vi-VN"/>
              </w:rPr>
              <w:t xml:space="preserve">Gặp gỡ khách hàng để lấy thêm thông tin </w:t>
            </w:r>
          </w:p>
        </w:tc>
        <w:tc>
          <w:tcPr>
            <w:tcW w:w="2331" w:type="dxa"/>
            <w:tcBorders>
              <w:left w:val="single" w:sz="4" w:space="0" w:color="000009"/>
              <w:right w:val="single" w:sz="4" w:space="0" w:color="000009"/>
            </w:tcBorders>
            <w:vAlign w:val="center"/>
          </w:tcPr>
          <w:p w14:paraId="66AA355B" w14:textId="77777777" w:rsidR="00DE3AAF" w:rsidRPr="00304E98" w:rsidRDefault="00DE3AAF" w:rsidP="003A3251">
            <w:pPr>
              <w:rPr>
                <w:rFonts w:cs="Times New Roman"/>
                <w:sz w:val="26"/>
                <w:szCs w:val="26"/>
                <w:lang w:val="vi-VN"/>
              </w:rPr>
            </w:pPr>
            <w:r w:rsidRPr="00304E98">
              <w:rPr>
                <w:rFonts w:cs="Times New Roman"/>
                <w:sz w:val="26"/>
                <w:szCs w:val="26"/>
                <w:lang w:val="vi-VN"/>
              </w:rPr>
              <w:t>Test nhiều lần để xem sự chính xác.</w:t>
            </w:r>
          </w:p>
        </w:tc>
      </w:tr>
      <w:tr w:rsidR="00DE3AAF" w:rsidRPr="0030155E" w14:paraId="56B94E5A" w14:textId="77777777" w:rsidTr="003A3251">
        <w:trPr>
          <w:trHeight w:val="55"/>
        </w:trPr>
        <w:tc>
          <w:tcPr>
            <w:tcW w:w="792" w:type="dxa"/>
            <w:tcBorders>
              <w:left w:val="single" w:sz="4" w:space="0" w:color="000009"/>
              <w:right w:val="single" w:sz="4" w:space="0" w:color="000009"/>
            </w:tcBorders>
            <w:vAlign w:val="center"/>
          </w:tcPr>
          <w:p w14:paraId="332304E8" w14:textId="77777777" w:rsidR="00DE3AAF" w:rsidRPr="00304E98" w:rsidRDefault="00DE3AAF" w:rsidP="003A3251">
            <w:pPr>
              <w:jc w:val="center"/>
              <w:rPr>
                <w:rFonts w:cs="Times New Roman"/>
                <w:sz w:val="26"/>
                <w:szCs w:val="26"/>
                <w:lang w:val="vi-VN"/>
              </w:rPr>
            </w:pPr>
            <w:r w:rsidRPr="00304E98">
              <w:rPr>
                <w:rFonts w:cs="Times New Roman"/>
                <w:sz w:val="26"/>
                <w:szCs w:val="26"/>
                <w:lang w:val="vi-VN"/>
              </w:rPr>
              <w:t>10</w:t>
            </w:r>
          </w:p>
        </w:tc>
        <w:tc>
          <w:tcPr>
            <w:tcW w:w="1184" w:type="dxa"/>
            <w:tcBorders>
              <w:left w:val="single" w:sz="4" w:space="0" w:color="000009"/>
              <w:right w:val="single" w:sz="4" w:space="0" w:color="000009"/>
            </w:tcBorders>
            <w:vAlign w:val="center"/>
          </w:tcPr>
          <w:p w14:paraId="08D3E5FB" w14:textId="00DE6385" w:rsidR="00DE3AAF" w:rsidRPr="00304E98" w:rsidRDefault="00DE3AAF" w:rsidP="00FE4E1E">
            <w:pPr>
              <w:jc w:val="center"/>
              <w:rPr>
                <w:rFonts w:cs="Times New Roman"/>
                <w:sz w:val="26"/>
                <w:szCs w:val="26"/>
                <w:lang w:val="vi-VN"/>
              </w:rPr>
            </w:pPr>
            <w:r w:rsidRPr="00304E98">
              <w:rPr>
                <w:rFonts w:cs="Times New Roman"/>
                <w:sz w:val="26"/>
                <w:szCs w:val="26"/>
                <w:lang w:val="vi-VN"/>
              </w:rPr>
              <w:t>Tài liệu hướng</w:t>
            </w:r>
            <w:r w:rsidR="00FE4E1E" w:rsidRPr="00304E98">
              <w:rPr>
                <w:rFonts w:cs="Times New Roman"/>
                <w:sz w:val="26"/>
                <w:szCs w:val="26"/>
                <w:lang w:val="vi-VN"/>
              </w:rPr>
              <w:t xml:space="preserve"> sử dụng </w:t>
            </w:r>
          </w:p>
        </w:tc>
        <w:tc>
          <w:tcPr>
            <w:tcW w:w="2685" w:type="dxa"/>
            <w:tcBorders>
              <w:left w:val="single" w:sz="4" w:space="0" w:color="000009"/>
              <w:right w:val="single" w:sz="4" w:space="0" w:color="000009"/>
            </w:tcBorders>
            <w:vAlign w:val="center"/>
          </w:tcPr>
          <w:p w14:paraId="442A887A" w14:textId="77777777" w:rsidR="00DE3AAF" w:rsidRPr="00304E98" w:rsidRDefault="00DE3AAF" w:rsidP="003A3251">
            <w:pPr>
              <w:rPr>
                <w:rFonts w:cs="Times New Roman"/>
                <w:sz w:val="26"/>
                <w:szCs w:val="26"/>
                <w:lang w:val="vi-VN"/>
              </w:rPr>
            </w:pPr>
            <w:r w:rsidRPr="00304E98">
              <w:rPr>
                <w:rFonts w:cs="Times New Roman"/>
                <w:sz w:val="26"/>
                <w:szCs w:val="26"/>
                <w:lang w:val="vi-VN"/>
              </w:rPr>
              <w:t>Mọi người đều có thể dễ dàng sử dụng hệ thống.</w:t>
            </w:r>
          </w:p>
        </w:tc>
        <w:tc>
          <w:tcPr>
            <w:tcW w:w="2070" w:type="dxa"/>
            <w:tcBorders>
              <w:left w:val="single" w:sz="4" w:space="0" w:color="000009"/>
              <w:right w:val="single" w:sz="4" w:space="0" w:color="000009"/>
            </w:tcBorders>
            <w:vAlign w:val="center"/>
          </w:tcPr>
          <w:p w14:paraId="2EC2964D" w14:textId="77777777" w:rsidR="00DE3AAF" w:rsidRPr="00304E98" w:rsidRDefault="00DE3AAF" w:rsidP="003A3251">
            <w:pPr>
              <w:rPr>
                <w:rFonts w:cs="Times New Roman"/>
                <w:sz w:val="26"/>
                <w:szCs w:val="26"/>
                <w:lang w:val="vi-VN"/>
              </w:rPr>
            </w:pPr>
          </w:p>
        </w:tc>
        <w:tc>
          <w:tcPr>
            <w:tcW w:w="2331" w:type="dxa"/>
            <w:tcBorders>
              <w:left w:val="single" w:sz="4" w:space="0" w:color="000009"/>
              <w:right w:val="single" w:sz="4" w:space="0" w:color="000009"/>
            </w:tcBorders>
            <w:vAlign w:val="center"/>
          </w:tcPr>
          <w:p w14:paraId="7A0CC39D" w14:textId="0BBCC19A" w:rsidR="00DE3AAF" w:rsidRPr="00304E98" w:rsidRDefault="00352443" w:rsidP="003A3251">
            <w:pPr>
              <w:rPr>
                <w:rFonts w:cs="Times New Roman"/>
                <w:sz w:val="26"/>
                <w:szCs w:val="26"/>
                <w:lang w:val="vi-VN"/>
              </w:rPr>
            </w:pPr>
            <w:r w:rsidRPr="00304E98">
              <w:rPr>
                <w:rFonts w:cs="Times New Roman"/>
                <w:sz w:val="26"/>
                <w:szCs w:val="26"/>
                <w:lang w:val="vi-VN"/>
              </w:rPr>
              <w:t xml:space="preserve">Kiểm tra tài liệu hướng dẫn sử dụng trước khi </w:t>
            </w:r>
            <w:r w:rsidR="00FE4E1E" w:rsidRPr="00304E98">
              <w:rPr>
                <w:rFonts w:cs="Times New Roman"/>
                <w:sz w:val="26"/>
                <w:szCs w:val="26"/>
                <w:lang w:val="vi-VN"/>
              </w:rPr>
              <w:t>đ</w:t>
            </w:r>
            <w:r w:rsidRPr="00304E98">
              <w:rPr>
                <w:rFonts w:cs="Times New Roman"/>
                <w:sz w:val="26"/>
                <w:szCs w:val="26"/>
                <w:lang w:val="vi-VN"/>
              </w:rPr>
              <w:t xml:space="preserve">ưa cho khách hàng </w:t>
            </w:r>
          </w:p>
        </w:tc>
      </w:tr>
    </w:tbl>
    <w:p w14:paraId="7A32DD11" w14:textId="77777777" w:rsidR="00DE3AAF" w:rsidRPr="0030155E" w:rsidRDefault="00DE3AAF" w:rsidP="00B85283">
      <w:pPr>
        <w:rPr>
          <w:rFonts w:eastAsiaTheme="majorEastAsia" w:cs="Times New Roman"/>
          <w:b/>
          <w:bCs/>
          <w:sz w:val="26"/>
          <w:szCs w:val="26"/>
          <w:lang w:val="vi-VN"/>
        </w:rPr>
      </w:pPr>
    </w:p>
    <w:p w14:paraId="15F1F534" w14:textId="5EE97E55" w:rsidR="00DD450E" w:rsidRPr="00A23FCF" w:rsidRDefault="00406316" w:rsidP="00BA4B95">
      <w:pPr>
        <w:pStyle w:val="Heading3"/>
        <w:jc w:val="center"/>
        <w:rPr>
          <w:rFonts w:ascii="Times New Roman" w:hAnsi="Times New Roman" w:cs="Times New Roman"/>
          <w:i/>
          <w:sz w:val="26"/>
          <w:szCs w:val="26"/>
          <w:lang w:val="vi-VN"/>
        </w:rPr>
      </w:pPr>
      <w:bookmarkStart w:id="105" w:name="_Toc162343002"/>
      <w:bookmarkStart w:id="106" w:name="_Toc162347477"/>
      <w:r w:rsidRPr="005C28E4">
        <w:rPr>
          <w:rFonts w:ascii="Times New Roman" w:hAnsi="Times New Roman" w:cs="Times New Roman"/>
          <w:i/>
          <w:color w:val="auto"/>
          <w:sz w:val="26"/>
          <w:szCs w:val="26"/>
          <w:lang w:val="vi-VN"/>
        </w:rPr>
        <w:t xml:space="preserve">Bảng </w:t>
      </w:r>
      <w:r w:rsidR="006F1283" w:rsidRPr="005C28E4">
        <w:rPr>
          <w:rFonts w:ascii="Times New Roman" w:hAnsi="Times New Roman" w:cs="Times New Roman"/>
          <w:i/>
          <w:color w:val="auto"/>
          <w:sz w:val="26"/>
          <w:szCs w:val="26"/>
          <w:lang w:val="vi-VN"/>
        </w:rPr>
        <w:t>5.</w:t>
      </w:r>
      <w:r w:rsidR="002E7A44" w:rsidRPr="005C28E4">
        <w:rPr>
          <w:rFonts w:ascii="Times New Roman" w:hAnsi="Times New Roman" w:cs="Times New Roman"/>
          <w:i/>
          <w:color w:val="auto"/>
          <w:sz w:val="26"/>
          <w:szCs w:val="26"/>
          <w:lang w:val="vi-VN"/>
        </w:rPr>
        <w:t xml:space="preserve">2: </w:t>
      </w:r>
      <w:r w:rsidR="00187526" w:rsidRPr="005C28E4">
        <w:rPr>
          <w:rFonts w:ascii="Times New Roman" w:hAnsi="Times New Roman" w:cs="Times New Roman"/>
          <w:i/>
          <w:color w:val="auto"/>
          <w:sz w:val="26"/>
          <w:szCs w:val="26"/>
          <w:lang w:val="vi-VN"/>
        </w:rPr>
        <w:t>Đ</w:t>
      </w:r>
      <w:r w:rsidR="002E7A44" w:rsidRPr="005C28E4">
        <w:rPr>
          <w:rFonts w:ascii="Times New Roman" w:hAnsi="Times New Roman" w:cs="Times New Roman"/>
          <w:i/>
          <w:color w:val="auto"/>
          <w:sz w:val="26"/>
          <w:szCs w:val="26"/>
          <w:lang w:val="vi-VN"/>
        </w:rPr>
        <w:t>ảm bảo chất lượng sản phẩm kế hoạch bàn giao</w:t>
      </w:r>
      <w:bookmarkEnd w:id="105"/>
      <w:bookmarkEnd w:id="106"/>
    </w:p>
    <w:p w14:paraId="0CE1AC02" w14:textId="77777777" w:rsidR="00350BF8" w:rsidRPr="0030155E" w:rsidRDefault="00350BF8">
      <w:pPr>
        <w:rPr>
          <w:rFonts w:eastAsiaTheme="majorEastAsia" w:cs="Times New Roman"/>
          <w:b/>
          <w:bCs/>
          <w:sz w:val="26"/>
          <w:szCs w:val="26"/>
          <w:lang w:val="vi-VN"/>
        </w:rPr>
      </w:pPr>
      <w:r w:rsidRPr="0030155E">
        <w:rPr>
          <w:rFonts w:cs="Times New Roman"/>
          <w:b/>
          <w:bCs/>
          <w:sz w:val="26"/>
          <w:szCs w:val="26"/>
          <w:lang w:val="vi-VN"/>
        </w:rPr>
        <w:br w:type="page"/>
      </w:r>
    </w:p>
    <w:p w14:paraId="4A168C83" w14:textId="3F3033C4" w:rsidR="00DD473E" w:rsidRPr="003B418E" w:rsidRDefault="00112A24" w:rsidP="003B418E">
      <w:pPr>
        <w:pStyle w:val="Heading1"/>
        <w:jc w:val="center"/>
        <w:rPr>
          <w:rFonts w:ascii="Times New Roman" w:hAnsi="Times New Roman" w:cs="Times New Roman"/>
          <w:b/>
          <w:color w:val="auto"/>
          <w:sz w:val="26"/>
          <w:szCs w:val="26"/>
          <w:lang w:val="vi-VN"/>
        </w:rPr>
      </w:pPr>
      <w:bookmarkStart w:id="107" w:name="_Toc162343003"/>
      <w:bookmarkStart w:id="108" w:name="_Toc162347478"/>
      <w:r w:rsidRPr="0030155E">
        <w:rPr>
          <w:rFonts w:ascii="Times New Roman" w:hAnsi="Times New Roman" w:cs="Times New Roman"/>
          <w:b/>
          <w:bCs/>
          <w:color w:val="auto"/>
          <w:sz w:val="26"/>
          <w:szCs w:val="26"/>
          <w:lang w:val="vi-VN"/>
        </w:rPr>
        <w:lastRenderedPageBreak/>
        <w:t>CHƯƠNG 6: QUẢN LÝ NHÂN LỰC</w:t>
      </w:r>
      <w:bookmarkEnd w:id="107"/>
      <w:bookmarkEnd w:id="108"/>
      <w:r w:rsidR="00584003" w:rsidRPr="0030155E">
        <w:rPr>
          <w:rFonts w:ascii="Times New Roman" w:hAnsi="Times New Roman" w:cs="Times New Roman"/>
          <w:b/>
          <w:bCs/>
          <w:color w:val="auto"/>
          <w:lang w:val="vi-VN"/>
        </w:rPr>
        <w:tab/>
      </w:r>
    </w:p>
    <w:p w14:paraId="4209F1F1" w14:textId="5A12E50F" w:rsidR="001D78BE" w:rsidRDefault="009E4610" w:rsidP="00F41E6C">
      <w:pPr>
        <w:pStyle w:val="Heading1"/>
        <w:rPr>
          <w:rFonts w:ascii="Times New Roman" w:hAnsi="Times New Roman" w:cs="Times New Roman"/>
          <w:b/>
          <w:bCs/>
          <w:color w:val="auto"/>
          <w:sz w:val="26"/>
          <w:szCs w:val="26"/>
          <w:lang w:val="vi-VN"/>
        </w:rPr>
      </w:pPr>
      <w:bookmarkStart w:id="109" w:name="_Toc162343005"/>
      <w:bookmarkStart w:id="110" w:name="_Toc162347479"/>
      <w:r w:rsidRPr="00A23FCF">
        <w:rPr>
          <w:rFonts w:ascii="Times New Roman" w:hAnsi="Times New Roman" w:cs="Times New Roman"/>
          <w:b/>
          <w:bCs/>
          <w:color w:val="auto"/>
          <w:sz w:val="26"/>
          <w:szCs w:val="26"/>
          <w:lang w:val="vi-VN"/>
        </w:rPr>
        <w:t>6.</w:t>
      </w:r>
      <w:r w:rsidR="0043590A" w:rsidRPr="00A23FCF">
        <w:rPr>
          <w:rFonts w:ascii="Times New Roman" w:hAnsi="Times New Roman" w:cs="Times New Roman"/>
          <w:b/>
          <w:bCs/>
          <w:color w:val="auto"/>
          <w:sz w:val="26"/>
          <w:szCs w:val="26"/>
          <w:lang w:val="vi-VN"/>
        </w:rPr>
        <w:t>1</w:t>
      </w:r>
      <w:r w:rsidRPr="00A23FCF">
        <w:rPr>
          <w:rFonts w:ascii="Times New Roman" w:hAnsi="Times New Roman" w:cs="Times New Roman"/>
          <w:b/>
          <w:bCs/>
          <w:color w:val="auto"/>
          <w:sz w:val="26"/>
          <w:szCs w:val="26"/>
          <w:lang w:val="vi-VN"/>
        </w:rPr>
        <w:t xml:space="preserve">. </w:t>
      </w:r>
      <w:r w:rsidR="00E02CD9" w:rsidRPr="00A23FCF">
        <w:rPr>
          <w:rFonts w:ascii="Times New Roman" w:hAnsi="Times New Roman" w:cs="Times New Roman"/>
          <w:b/>
          <w:bCs/>
          <w:color w:val="auto"/>
          <w:sz w:val="26"/>
          <w:szCs w:val="26"/>
          <w:lang w:val="vi-VN"/>
        </w:rPr>
        <w:t>Vị trí trong phát triển dự án</w:t>
      </w:r>
      <w:bookmarkEnd w:id="109"/>
      <w:bookmarkEnd w:id="110"/>
    </w:p>
    <w:p w14:paraId="33DF528D" w14:textId="77777777" w:rsidR="001C4523" w:rsidRDefault="001C4523" w:rsidP="001C4523">
      <w:pPr>
        <w:rPr>
          <w:lang w:val="vi-VN"/>
        </w:rPr>
      </w:pPr>
    </w:p>
    <w:tbl>
      <w:tblPr>
        <w:tblStyle w:val="TableGrid"/>
        <w:tblpPr w:leftFromText="180" w:rightFromText="180" w:vertAnchor="text" w:horzAnchor="margin" w:tblpY="209"/>
        <w:tblW w:w="0" w:type="auto"/>
        <w:tblLook w:val="04A0" w:firstRow="1" w:lastRow="0" w:firstColumn="1" w:lastColumn="0" w:noHBand="0" w:noVBand="1"/>
      </w:tblPr>
      <w:tblGrid>
        <w:gridCol w:w="845"/>
        <w:gridCol w:w="1170"/>
        <w:gridCol w:w="1133"/>
        <w:gridCol w:w="1269"/>
        <w:gridCol w:w="863"/>
        <w:gridCol w:w="1401"/>
        <w:gridCol w:w="1571"/>
        <w:gridCol w:w="1098"/>
      </w:tblGrid>
      <w:tr w:rsidR="001C4523" w:rsidRPr="001657F1" w14:paraId="2017FD8E" w14:textId="77777777" w:rsidTr="00771773">
        <w:tc>
          <w:tcPr>
            <w:tcW w:w="846" w:type="dxa"/>
            <w:vAlign w:val="center"/>
          </w:tcPr>
          <w:p w14:paraId="78DD1FEE"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11" w:name="_Toc162342872"/>
            <w:bookmarkStart w:id="112" w:name="_Toc162343006"/>
            <w:bookmarkStart w:id="113" w:name="_Toc162345720"/>
            <w:bookmarkStart w:id="114" w:name="_Toc162346928"/>
            <w:bookmarkStart w:id="115" w:name="_Toc162347216"/>
            <w:bookmarkStart w:id="116" w:name="_Toc162347480"/>
            <w:r w:rsidRPr="001657F1">
              <w:rPr>
                <w:rFonts w:ascii="Times New Roman" w:hAnsi="Times New Roman" w:cs="Times New Roman"/>
                <w:b/>
                <w:bCs/>
                <w:color w:val="auto"/>
                <w:sz w:val="26"/>
                <w:szCs w:val="26"/>
                <w:lang w:val="vi-VN"/>
              </w:rPr>
              <w:t>Mã nhân công</w:t>
            </w:r>
            <w:bookmarkEnd w:id="111"/>
            <w:bookmarkEnd w:id="112"/>
            <w:bookmarkEnd w:id="113"/>
            <w:bookmarkEnd w:id="114"/>
            <w:bookmarkEnd w:id="115"/>
            <w:bookmarkEnd w:id="116"/>
          </w:p>
        </w:tc>
        <w:tc>
          <w:tcPr>
            <w:tcW w:w="1170" w:type="dxa"/>
            <w:vAlign w:val="center"/>
          </w:tcPr>
          <w:p w14:paraId="561EF142"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17" w:name="_Toc162342873"/>
            <w:bookmarkStart w:id="118" w:name="_Toc162343007"/>
            <w:bookmarkStart w:id="119" w:name="_Toc162345721"/>
            <w:bookmarkStart w:id="120" w:name="_Toc162346929"/>
            <w:bookmarkStart w:id="121" w:name="_Toc162347217"/>
            <w:bookmarkStart w:id="122" w:name="_Toc162347481"/>
            <w:r w:rsidRPr="001657F1">
              <w:rPr>
                <w:rFonts w:ascii="Times New Roman" w:hAnsi="Times New Roman" w:cs="Times New Roman"/>
                <w:b/>
                <w:bCs/>
                <w:color w:val="auto"/>
                <w:sz w:val="26"/>
                <w:szCs w:val="26"/>
                <w:lang w:val="vi-VN"/>
              </w:rPr>
              <w:t>Vị trí</w:t>
            </w:r>
            <w:bookmarkEnd w:id="117"/>
            <w:bookmarkEnd w:id="118"/>
            <w:bookmarkEnd w:id="119"/>
            <w:bookmarkEnd w:id="120"/>
            <w:bookmarkEnd w:id="121"/>
            <w:bookmarkEnd w:id="122"/>
          </w:p>
        </w:tc>
        <w:tc>
          <w:tcPr>
            <w:tcW w:w="1377" w:type="dxa"/>
            <w:vAlign w:val="center"/>
          </w:tcPr>
          <w:p w14:paraId="7C1A5E4B"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23" w:name="_Toc162342874"/>
            <w:bookmarkStart w:id="124" w:name="_Toc162343008"/>
            <w:bookmarkStart w:id="125" w:name="_Toc162345722"/>
            <w:bookmarkStart w:id="126" w:name="_Toc162346930"/>
            <w:bookmarkStart w:id="127" w:name="_Toc162347218"/>
            <w:bookmarkStart w:id="128" w:name="_Toc162347482"/>
            <w:r w:rsidRPr="001657F1">
              <w:rPr>
                <w:rFonts w:ascii="Times New Roman" w:hAnsi="Times New Roman" w:cs="Times New Roman"/>
                <w:b/>
                <w:bCs/>
                <w:color w:val="auto"/>
                <w:sz w:val="26"/>
                <w:szCs w:val="26"/>
                <w:lang w:val="vi-VN"/>
              </w:rPr>
              <w:t>Trách nghiệm</w:t>
            </w:r>
            <w:bookmarkEnd w:id="123"/>
            <w:bookmarkEnd w:id="124"/>
            <w:bookmarkEnd w:id="125"/>
            <w:bookmarkEnd w:id="126"/>
            <w:bookmarkEnd w:id="127"/>
            <w:bookmarkEnd w:id="128"/>
          </w:p>
        </w:tc>
        <w:tc>
          <w:tcPr>
            <w:tcW w:w="1415" w:type="dxa"/>
            <w:vAlign w:val="center"/>
          </w:tcPr>
          <w:p w14:paraId="1AA063FA"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29" w:name="_Toc162342875"/>
            <w:bookmarkStart w:id="130" w:name="_Toc162343009"/>
            <w:bookmarkStart w:id="131" w:name="_Toc162345723"/>
            <w:bookmarkStart w:id="132" w:name="_Toc162346931"/>
            <w:bookmarkStart w:id="133" w:name="_Toc162347219"/>
            <w:bookmarkStart w:id="134" w:name="_Toc162347483"/>
            <w:r w:rsidRPr="001657F1">
              <w:rPr>
                <w:rFonts w:ascii="Times New Roman" w:hAnsi="Times New Roman" w:cs="Times New Roman"/>
                <w:b/>
                <w:bCs/>
                <w:color w:val="auto"/>
                <w:sz w:val="26"/>
                <w:szCs w:val="26"/>
                <w:lang w:val="vi-VN"/>
              </w:rPr>
              <w:t>Kỹ năng yêu cầu</w:t>
            </w:r>
            <w:bookmarkEnd w:id="129"/>
            <w:bookmarkEnd w:id="130"/>
            <w:bookmarkEnd w:id="131"/>
            <w:bookmarkEnd w:id="132"/>
            <w:bookmarkEnd w:id="133"/>
            <w:bookmarkEnd w:id="134"/>
          </w:p>
        </w:tc>
        <w:tc>
          <w:tcPr>
            <w:tcW w:w="863" w:type="dxa"/>
            <w:vAlign w:val="center"/>
          </w:tcPr>
          <w:p w14:paraId="162823B2" w14:textId="77777777" w:rsidR="001C4523" w:rsidRPr="001657F1" w:rsidRDefault="001C4523" w:rsidP="00771773">
            <w:pPr>
              <w:pStyle w:val="Heading3"/>
              <w:jc w:val="center"/>
              <w:rPr>
                <w:rFonts w:ascii="Times New Roman" w:hAnsi="Times New Roman" w:cs="Times New Roman"/>
                <w:b/>
                <w:bCs/>
                <w:color w:val="auto"/>
                <w:sz w:val="26"/>
                <w:szCs w:val="26"/>
                <w:lang w:val="vi-VN"/>
              </w:rPr>
            </w:pPr>
            <w:bookmarkStart w:id="135" w:name="_Toc162342876"/>
            <w:bookmarkStart w:id="136" w:name="_Toc162343010"/>
            <w:bookmarkStart w:id="137" w:name="_Toc162345724"/>
            <w:bookmarkStart w:id="138" w:name="_Toc162346932"/>
            <w:bookmarkStart w:id="139" w:name="_Toc162347220"/>
            <w:bookmarkStart w:id="140" w:name="_Toc162347484"/>
            <w:r w:rsidRPr="001657F1">
              <w:rPr>
                <w:rFonts w:ascii="Times New Roman" w:hAnsi="Times New Roman" w:cs="Times New Roman"/>
                <w:b/>
                <w:bCs/>
                <w:color w:val="auto"/>
                <w:sz w:val="26"/>
                <w:szCs w:val="26"/>
                <w:lang w:val="vi-VN"/>
              </w:rPr>
              <w:t>Số lượng</w:t>
            </w:r>
            <w:bookmarkEnd w:id="135"/>
            <w:bookmarkEnd w:id="136"/>
            <w:bookmarkEnd w:id="137"/>
            <w:bookmarkEnd w:id="138"/>
            <w:bookmarkEnd w:id="139"/>
            <w:bookmarkEnd w:id="140"/>
          </w:p>
        </w:tc>
        <w:tc>
          <w:tcPr>
            <w:tcW w:w="561" w:type="dxa"/>
            <w:vAlign w:val="center"/>
          </w:tcPr>
          <w:p w14:paraId="1CEE2E25"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41" w:name="_Toc162342877"/>
            <w:bookmarkStart w:id="142" w:name="_Toc162343011"/>
            <w:bookmarkStart w:id="143" w:name="_Toc162345725"/>
            <w:bookmarkStart w:id="144" w:name="_Toc162346933"/>
            <w:bookmarkStart w:id="145" w:name="_Toc162347221"/>
            <w:bookmarkStart w:id="146" w:name="_Toc162347485"/>
            <w:r w:rsidRPr="001657F1">
              <w:rPr>
                <w:rFonts w:ascii="Times New Roman" w:hAnsi="Times New Roman" w:cs="Times New Roman"/>
                <w:b/>
                <w:bCs/>
                <w:color w:val="auto"/>
                <w:sz w:val="26"/>
                <w:szCs w:val="26"/>
                <w:lang w:val="vi-VN"/>
              </w:rPr>
              <w:t>Thời gian bắt đầu làm việc</w:t>
            </w:r>
            <w:bookmarkEnd w:id="141"/>
            <w:bookmarkEnd w:id="142"/>
            <w:bookmarkEnd w:id="143"/>
            <w:bookmarkEnd w:id="144"/>
            <w:bookmarkEnd w:id="145"/>
            <w:bookmarkEnd w:id="146"/>
          </w:p>
        </w:tc>
        <w:tc>
          <w:tcPr>
            <w:tcW w:w="2020" w:type="dxa"/>
            <w:vAlign w:val="center"/>
          </w:tcPr>
          <w:p w14:paraId="786D0A0B" w14:textId="77777777" w:rsidR="001C4523" w:rsidRPr="001657F1" w:rsidRDefault="001C4523" w:rsidP="00771773">
            <w:pPr>
              <w:pStyle w:val="Heading3"/>
              <w:jc w:val="center"/>
              <w:rPr>
                <w:rFonts w:ascii="Times New Roman" w:hAnsi="Times New Roman" w:cs="Times New Roman"/>
                <w:b/>
                <w:bCs/>
                <w:color w:val="auto"/>
                <w:sz w:val="26"/>
                <w:szCs w:val="26"/>
                <w:lang w:val="vi-VN"/>
              </w:rPr>
            </w:pPr>
            <w:bookmarkStart w:id="147" w:name="_Toc162343012"/>
            <w:bookmarkStart w:id="148" w:name="_Toc162345726"/>
            <w:bookmarkStart w:id="149" w:name="_Toc162346934"/>
            <w:bookmarkStart w:id="150" w:name="_Toc162347222"/>
            <w:bookmarkStart w:id="151" w:name="_Toc162347486"/>
            <w:r w:rsidRPr="001657F1">
              <w:rPr>
                <w:rFonts w:ascii="Times New Roman" w:hAnsi="Times New Roman" w:cs="Times New Roman"/>
                <w:b/>
                <w:bCs/>
                <w:color w:val="auto"/>
                <w:sz w:val="26"/>
                <w:szCs w:val="26"/>
                <w:lang w:val="vi-VN"/>
              </w:rPr>
              <w:t>Thời gian kết thúc công việc</w:t>
            </w:r>
            <w:bookmarkEnd w:id="147"/>
            <w:bookmarkEnd w:id="148"/>
            <w:bookmarkEnd w:id="149"/>
            <w:bookmarkEnd w:id="150"/>
            <w:bookmarkEnd w:id="151"/>
          </w:p>
        </w:tc>
        <w:tc>
          <w:tcPr>
            <w:tcW w:w="1098" w:type="dxa"/>
            <w:vAlign w:val="center"/>
          </w:tcPr>
          <w:p w14:paraId="0A274894" w14:textId="77777777" w:rsidR="001C4523" w:rsidRPr="001657F1" w:rsidRDefault="001C4523" w:rsidP="00771773">
            <w:pPr>
              <w:pStyle w:val="Heading3"/>
              <w:rPr>
                <w:rFonts w:ascii="Times New Roman" w:hAnsi="Times New Roman" w:cs="Times New Roman"/>
                <w:b/>
                <w:bCs/>
                <w:color w:val="auto"/>
                <w:sz w:val="26"/>
                <w:szCs w:val="26"/>
                <w:lang w:val="vi-VN"/>
              </w:rPr>
            </w:pPr>
            <w:bookmarkStart w:id="152" w:name="_Toc162343013"/>
            <w:bookmarkStart w:id="153" w:name="_Toc162345727"/>
            <w:bookmarkStart w:id="154" w:name="_Toc162346935"/>
            <w:bookmarkStart w:id="155" w:name="_Toc162347223"/>
            <w:bookmarkStart w:id="156" w:name="_Toc162347487"/>
            <w:r w:rsidRPr="001657F1">
              <w:rPr>
                <w:rFonts w:ascii="Times New Roman" w:hAnsi="Times New Roman" w:cs="Times New Roman"/>
                <w:b/>
                <w:bCs/>
                <w:color w:val="auto"/>
                <w:sz w:val="26"/>
                <w:szCs w:val="26"/>
                <w:lang w:val="vi-VN"/>
              </w:rPr>
              <w:t>Khoảng thời gian làm việc</w:t>
            </w:r>
            <w:bookmarkEnd w:id="152"/>
            <w:bookmarkEnd w:id="153"/>
            <w:bookmarkEnd w:id="154"/>
            <w:bookmarkEnd w:id="155"/>
            <w:bookmarkEnd w:id="156"/>
          </w:p>
        </w:tc>
      </w:tr>
      <w:tr w:rsidR="001C4523" w:rsidRPr="001657F1" w14:paraId="42CAB24F" w14:textId="77777777" w:rsidTr="00771773">
        <w:trPr>
          <w:trHeight w:val="3270"/>
        </w:trPr>
        <w:tc>
          <w:tcPr>
            <w:tcW w:w="846" w:type="dxa"/>
            <w:vAlign w:val="center"/>
          </w:tcPr>
          <w:p w14:paraId="5366F55F"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57" w:name="_Toc162343014"/>
            <w:bookmarkStart w:id="158" w:name="_Toc162345728"/>
            <w:bookmarkStart w:id="159" w:name="_Toc162346936"/>
            <w:bookmarkStart w:id="160" w:name="_Toc162347224"/>
            <w:bookmarkStart w:id="161" w:name="_Toc162347488"/>
            <w:r w:rsidRPr="001657F1">
              <w:rPr>
                <w:rFonts w:ascii="Times New Roman" w:hAnsi="Times New Roman" w:cs="Times New Roman"/>
                <w:color w:val="auto"/>
                <w:sz w:val="26"/>
                <w:szCs w:val="26"/>
                <w:lang w:val="vi-VN"/>
              </w:rPr>
              <w:t>NND</w:t>
            </w:r>
            <w:bookmarkEnd w:id="157"/>
            <w:bookmarkEnd w:id="158"/>
            <w:bookmarkEnd w:id="159"/>
            <w:bookmarkEnd w:id="160"/>
            <w:bookmarkEnd w:id="161"/>
          </w:p>
        </w:tc>
        <w:tc>
          <w:tcPr>
            <w:tcW w:w="1170" w:type="dxa"/>
            <w:vAlign w:val="center"/>
          </w:tcPr>
          <w:p w14:paraId="2FE00D9D" w14:textId="77777777" w:rsidR="001C4523" w:rsidRPr="001657F1" w:rsidRDefault="001C4523" w:rsidP="00771773">
            <w:pPr>
              <w:pStyle w:val="Heading3"/>
              <w:rPr>
                <w:rFonts w:ascii="Times New Roman" w:hAnsi="Times New Roman" w:cs="Times New Roman"/>
                <w:color w:val="auto"/>
                <w:sz w:val="26"/>
                <w:szCs w:val="26"/>
                <w:lang w:val="vi-VN"/>
              </w:rPr>
            </w:pPr>
            <w:bookmarkStart w:id="162" w:name="_Toc162343015"/>
            <w:bookmarkStart w:id="163" w:name="_Toc162345729"/>
            <w:bookmarkStart w:id="164" w:name="_Toc162346937"/>
            <w:bookmarkStart w:id="165" w:name="_Toc162347225"/>
            <w:bookmarkStart w:id="166" w:name="_Toc162347489"/>
            <w:r w:rsidRPr="001657F1">
              <w:rPr>
                <w:rFonts w:ascii="Times New Roman" w:hAnsi="Times New Roman" w:cs="Times New Roman"/>
                <w:color w:val="auto"/>
                <w:sz w:val="26"/>
                <w:szCs w:val="26"/>
                <w:lang w:val="vi-VN"/>
              </w:rPr>
              <w:t>Quản lý</w:t>
            </w:r>
            <w:bookmarkEnd w:id="162"/>
            <w:bookmarkEnd w:id="163"/>
            <w:bookmarkEnd w:id="164"/>
            <w:bookmarkEnd w:id="165"/>
            <w:bookmarkEnd w:id="166"/>
            <w:r w:rsidRPr="001657F1">
              <w:rPr>
                <w:rFonts w:ascii="Times New Roman" w:hAnsi="Times New Roman" w:cs="Times New Roman"/>
                <w:color w:val="auto"/>
                <w:sz w:val="26"/>
                <w:szCs w:val="26"/>
                <w:lang w:val="vi-VN"/>
              </w:rPr>
              <w:t xml:space="preserve"> </w:t>
            </w:r>
          </w:p>
          <w:p w14:paraId="4176FA2E" w14:textId="77777777" w:rsidR="001C4523" w:rsidRPr="001657F1" w:rsidRDefault="001C4523" w:rsidP="00771773">
            <w:pPr>
              <w:pStyle w:val="Heading3"/>
              <w:rPr>
                <w:rFonts w:ascii="Times New Roman" w:hAnsi="Times New Roman" w:cs="Times New Roman"/>
                <w:color w:val="auto"/>
                <w:sz w:val="26"/>
                <w:szCs w:val="26"/>
                <w:lang w:val="vi-VN"/>
              </w:rPr>
            </w:pPr>
            <w:bookmarkStart w:id="167" w:name="_Toc162343016"/>
            <w:bookmarkStart w:id="168" w:name="_Toc162345730"/>
            <w:bookmarkStart w:id="169" w:name="_Toc162346938"/>
            <w:bookmarkStart w:id="170" w:name="_Toc162347226"/>
            <w:bookmarkStart w:id="171" w:name="_Toc162347490"/>
            <w:r w:rsidRPr="001657F1">
              <w:rPr>
                <w:rFonts w:ascii="Times New Roman" w:hAnsi="Times New Roman" w:cs="Times New Roman"/>
                <w:color w:val="auto"/>
                <w:sz w:val="26"/>
                <w:szCs w:val="26"/>
                <w:lang w:val="vi-VN"/>
              </w:rPr>
              <w:t>dự án</w:t>
            </w:r>
            <w:bookmarkEnd w:id="167"/>
            <w:bookmarkEnd w:id="168"/>
            <w:bookmarkEnd w:id="169"/>
            <w:bookmarkEnd w:id="170"/>
            <w:bookmarkEnd w:id="171"/>
          </w:p>
        </w:tc>
        <w:tc>
          <w:tcPr>
            <w:tcW w:w="1377" w:type="dxa"/>
            <w:vAlign w:val="center"/>
          </w:tcPr>
          <w:p w14:paraId="0C688EC1"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72" w:name="_Toc162343017"/>
            <w:bookmarkStart w:id="173" w:name="_Toc162345731"/>
            <w:bookmarkStart w:id="174" w:name="_Toc162346939"/>
            <w:bookmarkStart w:id="175" w:name="_Toc162347227"/>
            <w:bookmarkStart w:id="176" w:name="_Toc162347491"/>
            <w:r w:rsidRPr="001657F1">
              <w:rPr>
                <w:rFonts w:ascii="Times New Roman" w:hAnsi="Times New Roman" w:cs="Times New Roman"/>
                <w:color w:val="auto"/>
                <w:sz w:val="26"/>
                <w:szCs w:val="26"/>
                <w:lang w:val="vi-VN"/>
              </w:rPr>
              <w:t>Quản lý lãnh đạo nhóm phát triển</w:t>
            </w:r>
            <w:bookmarkEnd w:id="172"/>
            <w:bookmarkEnd w:id="173"/>
            <w:bookmarkEnd w:id="174"/>
            <w:bookmarkEnd w:id="175"/>
            <w:bookmarkEnd w:id="176"/>
          </w:p>
        </w:tc>
        <w:tc>
          <w:tcPr>
            <w:tcW w:w="1415" w:type="dxa"/>
            <w:vAlign w:val="center"/>
          </w:tcPr>
          <w:p w14:paraId="22394600"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77" w:name="_Toc162343018"/>
            <w:bookmarkStart w:id="178" w:name="_Toc162345732"/>
            <w:bookmarkStart w:id="179" w:name="_Toc162346940"/>
            <w:bookmarkStart w:id="180" w:name="_Toc162347228"/>
            <w:bookmarkStart w:id="181" w:name="_Toc162347492"/>
            <w:r w:rsidRPr="001657F1">
              <w:rPr>
                <w:rFonts w:ascii="Times New Roman" w:hAnsi="Times New Roman" w:cs="Times New Roman"/>
                <w:color w:val="auto"/>
                <w:sz w:val="26"/>
                <w:szCs w:val="26"/>
                <w:lang w:val="vi-VN"/>
              </w:rPr>
              <w:t>Kĩ năng lãnh đạo, kinh nghiệm quản lý dự án, quản lý nhân viên</w:t>
            </w:r>
            <w:bookmarkEnd w:id="177"/>
            <w:bookmarkEnd w:id="178"/>
            <w:bookmarkEnd w:id="179"/>
            <w:bookmarkEnd w:id="180"/>
            <w:bookmarkEnd w:id="181"/>
          </w:p>
        </w:tc>
        <w:tc>
          <w:tcPr>
            <w:tcW w:w="863" w:type="dxa"/>
            <w:vAlign w:val="center"/>
          </w:tcPr>
          <w:p w14:paraId="0A3F3735"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82" w:name="_Toc162343019"/>
            <w:bookmarkStart w:id="183" w:name="_Toc162345733"/>
            <w:bookmarkStart w:id="184" w:name="_Toc162346941"/>
            <w:bookmarkStart w:id="185" w:name="_Toc162347229"/>
            <w:bookmarkStart w:id="186" w:name="_Toc162347493"/>
            <w:r w:rsidRPr="001657F1">
              <w:rPr>
                <w:rFonts w:ascii="Times New Roman" w:hAnsi="Times New Roman" w:cs="Times New Roman"/>
                <w:color w:val="auto"/>
                <w:sz w:val="26"/>
                <w:szCs w:val="26"/>
                <w:lang w:val="vi-VN"/>
              </w:rPr>
              <w:t>1</w:t>
            </w:r>
            <w:bookmarkEnd w:id="182"/>
            <w:bookmarkEnd w:id="183"/>
            <w:bookmarkEnd w:id="184"/>
            <w:bookmarkEnd w:id="185"/>
            <w:bookmarkEnd w:id="186"/>
          </w:p>
        </w:tc>
        <w:tc>
          <w:tcPr>
            <w:tcW w:w="561" w:type="dxa"/>
            <w:vAlign w:val="center"/>
          </w:tcPr>
          <w:p w14:paraId="3635B17D"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187" w:name="_Toc162343020"/>
            <w:bookmarkStart w:id="188" w:name="_Toc162345734"/>
            <w:bookmarkStart w:id="189" w:name="_Toc162346942"/>
            <w:bookmarkStart w:id="190" w:name="_Toc162347230"/>
            <w:bookmarkStart w:id="191" w:name="_Toc162347494"/>
            <w:r w:rsidRPr="001657F1">
              <w:rPr>
                <w:rFonts w:ascii="Times New Roman" w:hAnsi="Times New Roman" w:cs="Times New Roman"/>
                <w:color w:val="auto"/>
                <w:sz w:val="26"/>
                <w:szCs w:val="26"/>
                <w:lang w:val="vi-VN"/>
              </w:rPr>
              <w:t>26/12/2023</w:t>
            </w:r>
            <w:bookmarkEnd w:id="187"/>
            <w:bookmarkEnd w:id="188"/>
            <w:bookmarkEnd w:id="189"/>
            <w:bookmarkEnd w:id="190"/>
            <w:bookmarkEnd w:id="191"/>
          </w:p>
        </w:tc>
        <w:tc>
          <w:tcPr>
            <w:tcW w:w="2020" w:type="dxa"/>
            <w:vAlign w:val="center"/>
          </w:tcPr>
          <w:p w14:paraId="44E6DBF5" w14:textId="27388C63" w:rsidR="001C4523" w:rsidRPr="001657F1" w:rsidRDefault="00347429" w:rsidP="00771773">
            <w:pPr>
              <w:pStyle w:val="Heading3"/>
              <w:jc w:val="center"/>
              <w:rPr>
                <w:rFonts w:ascii="Times New Roman" w:hAnsi="Times New Roman" w:cs="Times New Roman"/>
                <w:color w:val="auto"/>
                <w:sz w:val="26"/>
                <w:szCs w:val="26"/>
                <w:lang w:val="vi-VN"/>
              </w:rPr>
            </w:pPr>
            <w:bookmarkStart w:id="192" w:name="_Toc162343021"/>
            <w:bookmarkStart w:id="193" w:name="_Toc162345735"/>
            <w:bookmarkStart w:id="194" w:name="_Toc162346943"/>
            <w:bookmarkStart w:id="195" w:name="_Toc162347231"/>
            <w:bookmarkStart w:id="196" w:name="_Toc162347495"/>
            <w:r>
              <w:rPr>
                <w:rFonts w:ascii="Times New Roman" w:hAnsi="Times New Roman" w:cs="Times New Roman"/>
                <w:color w:val="auto"/>
                <w:sz w:val="26"/>
                <w:szCs w:val="26"/>
                <w:lang w:val="vi-VN"/>
              </w:rPr>
              <w:t>27</w:t>
            </w:r>
            <w:r w:rsidR="001C4523">
              <w:rPr>
                <w:rFonts w:ascii="Times New Roman" w:hAnsi="Times New Roman" w:cs="Times New Roman"/>
                <w:color w:val="auto"/>
                <w:sz w:val="26"/>
                <w:szCs w:val="26"/>
                <w:lang w:val="vi-VN"/>
              </w:rPr>
              <w:t>/03/2024</w:t>
            </w:r>
            <w:bookmarkEnd w:id="192"/>
            <w:bookmarkEnd w:id="193"/>
            <w:bookmarkEnd w:id="194"/>
            <w:bookmarkEnd w:id="195"/>
            <w:bookmarkEnd w:id="196"/>
          </w:p>
        </w:tc>
        <w:tc>
          <w:tcPr>
            <w:tcW w:w="1098" w:type="dxa"/>
            <w:vAlign w:val="center"/>
          </w:tcPr>
          <w:p w14:paraId="67910DC8" w14:textId="33A24007" w:rsidR="001C4523" w:rsidRPr="001657F1" w:rsidRDefault="002843D6" w:rsidP="0003007D">
            <w:pPr>
              <w:pStyle w:val="Heading3"/>
              <w:rPr>
                <w:rFonts w:ascii="Times New Roman" w:hAnsi="Times New Roman" w:cs="Times New Roman"/>
                <w:color w:val="auto"/>
                <w:sz w:val="26"/>
                <w:szCs w:val="26"/>
                <w:lang w:val="vi-VN"/>
              </w:rPr>
            </w:pPr>
            <w:bookmarkStart w:id="197" w:name="_Toc162343022"/>
            <w:bookmarkStart w:id="198" w:name="_Toc162345736"/>
            <w:bookmarkStart w:id="199" w:name="_Toc162346944"/>
            <w:bookmarkStart w:id="200" w:name="_Toc162347232"/>
            <w:bookmarkStart w:id="201" w:name="_Toc162347496"/>
            <w:r>
              <w:rPr>
                <w:rFonts w:ascii="Times New Roman" w:hAnsi="Times New Roman" w:cs="Times New Roman"/>
                <w:color w:val="auto"/>
                <w:sz w:val="26"/>
                <w:szCs w:val="26"/>
              </w:rPr>
              <w:t>67</w:t>
            </w:r>
            <w:r w:rsidR="001C4523" w:rsidRPr="001657F1">
              <w:rPr>
                <w:rFonts w:ascii="Times New Roman" w:hAnsi="Times New Roman" w:cs="Times New Roman"/>
                <w:color w:val="auto"/>
                <w:sz w:val="26"/>
                <w:szCs w:val="26"/>
                <w:lang w:val="vi-VN"/>
              </w:rPr>
              <w:t xml:space="preserve"> ngày</w:t>
            </w:r>
            <w:bookmarkEnd w:id="197"/>
            <w:bookmarkEnd w:id="198"/>
            <w:bookmarkEnd w:id="199"/>
            <w:bookmarkEnd w:id="200"/>
            <w:bookmarkEnd w:id="201"/>
          </w:p>
        </w:tc>
      </w:tr>
      <w:tr w:rsidR="001C4523" w:rsidRPr="001657F1" w14:paraId="5353F137" w14:textId="77777777" w:rsidTr="00771773">
        <w:trPr>
          <w:trHeight w:val="3245"/>
        </w:trPr>
        <w:tc>
          <w:tcPr>
            <w:tcW w:w="846" w:type="dxa"/>
            <w:vAlign w:val="center"/>
          </w:tcPr>
          <w:p w14:paraId="752755D1"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02" w:name="_Toc162343023"/>
            <w:bookmarkStart w:id="203" w:name="_Toc162345737"/>
            <w:bookmarkStart w:id="204" w:name="_Toc162346945"/>
            <w:bookmarkStart w:id="205" w:name="_Toc162347233"/>
            <w:bookmarkStart w:id="206" w:name="_Toc162347497"/>
            <w:r w:rsidRPr="001657F1">
              <w:rPr>
                <w:rFonts w:ascii="Times New Roman" w:hAnsi="Times New Roman" w:cs="Times New Roman"/>
                <w:color w:val="auto"/>
                <w:sz w:val="26"/>
                <w:szCs w:val="26"/>
                <w:lang w:val="vi-VN"/>
              </w:rPr>
              <w:t>BHT</w:t>
            </w:r>
            <w:bookmarkEnd w:id="202"/>
            <w:bookmarkEnd w:id="203"/>
            <w:bookmarkEnd w:id="204"/>
            <w:bookmarkEnd w:id="205"/>
            <w:bookmarkEnd w:id="206"/>
          </w:p>
        </w:tc>
        <w:tc>
          <w:tcPr>
            <w:tcW w:w="1170" w:type="dxa"/>
            <w:vAlign w:val="center"/>
          </w:tcPr>
          <w:p w14:paraId="011419F5" w14:textId="77777777" w:rsidR="001C4523" w:rsidRPr="001657F1" w:rsidRDefault="001C4523" w:rsidP="00771773">
            <w:pPr>
              <w:pStyle w:val="Heading3"/>
              <w:rPr>
                <w:rFonts w:ascii="Times New Roman" w:hAnsi="Times New Roman" w:cs="Times New Roman"/>
                <w:color w:val="000000" w:themeColor="text1"/>
                <w:sz w:val="26"/>
                <w:szCs w:val="26"/>
                <w:lang w:val="vi-VN"/>
              </w:rPr>
            </w:pPr>
            <w:bookmarkStart w:id="207" w:name="_Toc162343024"/>
            <w:bookmarkStart w:id="208" w:name="_Toc162345738"/>
            <w:bookmarkStart w:id="209" w:name="_Toc162346946"/>
            <w:bookmarkStart w:id="210" w:name="_Toc162347234"/>
            <w:bookmarkStart w:id="211" w:name="_Toc162347498"/>
            <w:r w:rsidRPr="001657F1">
              <w:rPr>
                <w:rFonts w:ascii="Times New Roman" w:hAnsi="Times New Roman" w:cs="Times New Roman"/>
                <w:color w:val="000000" w:themeColor="text1"/>
                <w:sz w:val="26"/>
                <w:szCs w:val="26"/>
                <w:lang w:val="vi-VN"/>
              </w:rPr>
              <w:t>Phân tích</w:t>
            </w:r>
            <w:bookmarkEnd w:id="207"/>
            <w:bookmarkEnd w:id="208"/>
            <w:bookmarkEnd w:id="209"/>
            <w:bookmarkEnd w:id="210"/>
            <w:bookmarkEnd w:id="211"/>
            <w:r w:rsidRPr="001657F1">
              <w:rPr>
                <w:rFonts w:ascii="Times New Roman" w:hAnsi="Times New Roman" w:cs="Times New Roman"/>
                <w:color w:val="000000" w:themeColor="text1"/>
                <w:sz w:val="26"/>
                <w:szCs w:val="26"/>
                <w:lang w:val="vi-VN"/>
              </w:rPr>
              <w:t xml:space="preserve"> </w:t>
            </w:r>
          </w:p>
          <w:p w14:paraId="7B34762F" w14:textId="77777777" w:rsidR="001C4523" w:rsidRPr="001657F1" w:rsidRDefault="001C4523" w:rsidP="00771773">
            <w:pPr>
              <w:pStyle w:val="Heading3"/>
              <w:rPr>
                <w:rFonts w:ascii="Times New Roman" w:hAnsi="Times New Roman" w:cs="Times New Roman"/>
                <w:color w:val="000000" w:themeColor="text1"/>
                <w:sz w:val="26"/>
                <w:szCs w:val="26"/>
                <w:lang w:val="vi-VN"/>
              </w:rPr>
            </w:pPr>
            <w:bookmarkStart w:id="212" w:name="_Toc162343025"/>
            <w:bookmarkStart w:id="213" w:name="_Toc162345739"/>
            <w:bookmarkStart w:id="214" w:name="_Toc162346947"/>
            <w:bookmarkStart w:id="215" w:name="_Toc162347235"/>
            <w:bookmarkStart w:id="216" w:name="_Toc162347499"/>
            <w:r w:rsidRPr="001657F1">
              <w:rPr>
                <w:rFonts w:ascii="Times New Roman" w:hAnsi="Times New Roman" w:cs="Times New Roman"/>
                <w:color w:val="000000" w:themeColor="text1"/>
                <w:sz w:val="26"/>
                <w:szCs w:val="26"/>
                <w:lang w:val="vi-VN"/>
              </w:rPr>
              <w:t>thiết kế</w:t>
            </w:r>
            <w:bookmarkEnd w:id="212"/>
            <w:bookmarkEnd w:id="213"/>
            <w:bookmarkEnd w:id="214"/>
            <w:bookmarkEnd w:id="215"/>
            <w:bookmarkEnd w:id="216"/>
          </w:p>
        </w:tc>
        <w:tc>
          <w:tcPr>
            <w:tcW w:w="1377" w:type="dxa"/>
            <w:vAlign w:val="center"/>
          </w:tcPr>
          <w:p w14:paraId="26A6F365" w14:textId="77777777" w:rsidR="001C4523" w:rsidRPr="001657F1" w:rsidRDefault="001C4523" w:rsidP="00771773">
            <w:pPr>
              <w:pStyle w:val="Heading3"/>
              <w:jc w:val="center"/>
              <w:rPr>
                <w:rFonts w:ascii="Times New Roman" w:hAnsi="Times New Roman" w:cs="Times New Roman"/>
                <w:color w:val="000000" w:themeColor="text1"/>
                <w:sz w:val="26"/>
                <w:szCs w:val="26"/>
                <w:lang w:val="vi-VN"/>
              </w:rPr>
            </w:pPr>
            <w:bookmarkStart w:id="217" w:name="_Toc162343026"/>
            <w:bookmarkStart w:id="218" w:name="_Toc162345740"/>
            <w:bookmarkStart w:id="219" w:name="_Toc162346948"/>
            <w:bookmarkStart w:id="220" w:name="_Toc162347236"/>
            <w:bookmarkStart w:id="221" w:name="_Toc162347500"/>
            <w:r w:rsidRPr="001657F1">
              <w:rPr>
                <w:rFonts w:ascii="Times New Roman" w:hAnsi="Times New Roman" w:cs="Times New Roman"/>
                <w:color w:val="000000" w:themeColor="text1"/>
                <w:sz w:val="26"/>
                <w:szCs w:val="26"/>
                <w:lang w:val="vi-VN"/>
              </w:rPr>
              <w:t>Nhận  thông tin từ khách hàng và phân tích thiết kế các dữ liệu.</w:t>
            </w:r>
            <w:bookmarkEnd w:id="217"/>
            <w:bookmarkEnd w:id="218"/>
            <w:bookmarkEnd w:id="219"/>
            <w:bookmarkEnd w:id="220"/>
            <w:bookmarkEnd w:id="221"/>
          </w:p>
        </w:tc>
        <w:tc>
          <w:tcPr>
            <w:tcW w:w="1415" w:type="dxa"/>
            <w:vAlign w:val="center"/>
          </w:tcPr>
          <w:p w14:paraId="6DD4348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22" w:name="_Toc162343027"/>
            <w:bookmarkStart w:id="223" w:name="_Toc162345741"/>
            <w:bookmarkStart w:id="224" w:name="_Toc162346949"/>
            <w:bookmarkStart w:id="225" w:name="_Toc162347237"/>
            <w:bookmarkStart w:id="226" w:name="_Toc162347501"/>
            <w:r w:rsidRPr="001657F1">
              <w:rPr>
                <w:rFonts w:ascii="Times New Roman" w:hAnsi="Times New Roman" w:cs="Times New Roman"/>
                <w:color w:val="auto"/>
                <w:sz w:val="26"/>
                <w:szCs w:val="26"/>
                <w:lang w:val="vi-VN"/>
              </w:rPr>
              <w:t>Giao tiếp tốt với khách hàng, có khả năng vẽ biểu đồ use case, StarUML</w:t>
            </w:r>
            <w:bookmarkEnd w:id="222"/>
            <w:bookmarkEnd w:id="223"/>
            <w:bookmarkEnd w:id="224"/>
            <w:bookmarkEnd w:id="225"/>
            <w:bookmarkEnd w:id="226"/>
          </w:p>
        </w:tc>
        <w:tc>
          <w:tcPr>
            <w:tcW w:w="863" w:type="dxa"/>
            <w:vAlign w:val="center"/>
          </w:tcPr>
          <w:p w14:paraId="00F0A3F3"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27" w:name="_Toc162343028"/>
            <w:bookmarkStart w:id="228" w:name="_Toc162345742"/>
            <w:bookmarkStart w:id="229" w:name="_Toc162346950"/>
            <w:bookmarkStart w:id="230" w:name="_Toc162347238"/>
            <w:bookmarkStart w:id="231" w:name="_Toc162347502"/>
            <w:r w:rsidRPr="001657F1">
              <w:rPr>
                <w:rFonts w:ascii="Times New Roman" w:hAnsi="Times New Roman" w:cs="Times New Roman"/>
                <w:color w:val="auto"/>
                <w:sz w:val="26"/>
                <w:szCs w:val="26"/>
                <w:lang w:val="vi-VN"/>
              </w:rPr>
              <w:t>1</w:t>
            </w:r>
            <w:bookmarkEnd w:id="227"/>
            <w:bookmarkEnd w:id="228"/>
            <w:bookmarkEnd w:id="229"/>
            <w:bookmarkEnd w:id="230"/>
            <w:bookmarkEnd w:id="231"/>
          </w:p>
        </w:tc>
        <w:tc>
          <w:tcPr>
            <w:tcW w:w="561" w:type="dxa"/>
            <w:vAlign w:val="center"/>
          </w:tcPr>
          <w:p w14:paraId="2ACE40AD"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32" w:name="_Toc162343029"/>
            <w:bookmarkStart w:id="233" w:name="_Toc162345743"/>
            <w:bookmarkStart w:id="234" w:name="_Toc162346951"/>
            <w:bookmarkStart w:id="235" w:name="_Toc162347239"/>
            <w:bookmarkStart w:id="236" w:name="_Toc162347503"/>
            <w:r w:rsidRPr="001657F1">
              <w:rPr>
                <w:rFonts w:ascii="Times New Roman" w:hAnsi="Times New Roman" w:cs="Times New Roman"/>
                <w:color w:val="auto"/>
                <w:sz w:val="26"/>
                <w:szCs w:val="26"/>
                <w:lang w:val="vi-VN"/>
              </w:rPr>
              <w:t>10/01/2024</w:t>
            </w:r>
            <w:bookmarkEnd w:id="232"/>
            <w:bookmarkEnd w:id="233"/>
            <w:bookmarkEnd w:id="234"/>
            <w:bookmarkEnd w:id="235"/>
            <w:bookmarkEnd w:id="236"/>
          </w:p>
        </w:tc>
        <w:tc>
          <w:tcPr>
            <w:tcW w:w="2020" w:type="dxa"/>
            <w:vAlign w:val="center"/>
          </w:tcPr>
          <w:p w14:paraId="4593E472"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37" w:name="_Toc162343030"/>
            <w:bookmarkStart w:id="238" w:name="_Toc162345744"/>
            <w:bookmarkStart w:id="239" w:name="_Toc162346952"/>
            <w:bookmarkStart w:id="240" w:name="_Toc162347240"/>
            <w:bookmarkStart w:id="241" w:name="_Toc162347504"/>
            <w:r>
              <w:rPr>
                <w:rFonts w:ascii="Times New Roman" w:hAnsi="Times New Roman" w:cs="Times New Roman"/>
                <w:color w:val="auto"/>
                <w:sz w:val="26"/>
                <w:szCs w:val="26"/>
                <w:lang w:val="vi-VN"/>
              </w:rPr>
              <w:t>19/01/2024</w:t>
            </w:r>
            <w:bookmarkEnd w:id="237"/>
            <w:bookmarkEnd w:id="238"/>
            <w:bookmarkEnd w:id="239"/>
            <w:bookmarkEnd w:id="240"/>
            <w:bookmarkEnd w:id="241"/>
          </w:p>
        </w:tc>
        <w:tc>
          <w:tcPr>
            <w:tcW w:w="1098" w:type="dxa"/>
            <w:vAlign w:val="center"/>
          </w:tcPr>
          <w:p w14:paraId="55AFC636"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42" w:name="_Toc162343031"/>
            <w:bookmarkStart w:id="243" w:name="_Toc162345745"/>
            <w:bookmarkStart w:id="244" w:name="_Toc162346953"/>
            <w:bookmarkStart w:id="245" w:name="_Toc162347241"/>
            <w:bookmarkStart w:id="246" w:name="_Toc162347505"/>
            <w:r w:rsidRPr="001657F1">
              <w:rPr>
                <w:rFonts w:ascii="Times New Roman" w:hAnsi="Times New Roman" w:cs="Times New Roman"/>
                <w:color w:val="auto"/>
                <w:sz w:val="26"/>
                <w:szCs w:val="26"/>
                <w:lang w:val="vi-VN"/>
              </w:rPr>
              <w:t>8 Ngày</w:t>
            </w:r>
            <w:bookmarkEnd w:id="242"/>
            <w:bookmarkEnd w:id="243"/>
            <w:bookmarkEnd w:id="244"/>
            <w:bookmarkEnd w:id="245"/>
            <w:bookmarkEnd w:id="246"/>
          </w:p>
        </w:tc>
      </w:tr>
      <w:tr w:rsidR="001C4523" w:rsidRPr="001657F1" w14:paraId="42276748" w14:textId="77777777" w:rsidTr="00771773">
        <w:trPr>
          <w:trHeight w:val="2399"/>
        </w:trPr>
        <w:tc>
          <w:tcPr>
            <w:tcW w:w="846" w:type="dxa"/>
            <w:vAlign w:val="center"/>
          </w:tcPr>
          <w:p w14:paraId="56599E86"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47" w:name="_Toc162343032"/>
            <w:bookmarkStart w:id="248" w:name="_Toc162345746"/>
            <w:bookmarkStart w:id="249" w:name="_Toc162346954"/>
            <w:bookmarkStart w:id="250" w:name="_Toc162347242"/>
            <w:bookmarkStart w:id="251" w:name="_Toc162347506"/>
            <w:r w:rsidRPr="001657F1">
              <w:rPr>
                <w:rFonts w:ascii="Times New Roman" w:hAnsi="Times New Roman" w:cs="Times New Roman"/>
                <w:color w:val="auto"/>
                <w:sz w:val="26"/>
                <w:szCs w:val="26"/>
                <w:lang w:val="vi-VN"/>
              </w:rPr>
              <w:t>NND, NTD</w:t>
            </w:r>
            <w:bookmarkEnd w:id="247"/>
            <w:bookmarkEnd w:id="248"/>
            <w:bookmarkEnd w:id="249"/>
            <w:bookmarkEnd w:id="250"/>
            <w:bookmarkEnd w:id="251"/>
          </w:p>
        </w:tc>
        <w:tc>
          <w:tcPr>
            <w:tcW w:w="1170" w:type="dxa"/>
            <w:vAlign w:val="center"/>
          </w:tcPr>
          <w:p w14:paraId="472368D3" w14:textId="77777777" w:rsidR="001C4523" w:rsidRPr="001657F1" w:rsidRDefault="001C4523" w:rsidP="00771773">
            <w:pPr>
              <w:pStyle w:val="Heading3"/>
              <w:rPr>
                <w:rFonts w:ascii="Times New Roman" w:hAnsi="Times New Roman" w:cs="Times New Roman"/>
                <w:color w:val="auto"/>
                <w:sz w:val="26"/>
                <w:szCs w:val="26"/>
                <w:lang w:val="vi-VN"/>
              </w:rPr>
            </w:pPr>
            <w:bookmarkStart w:id="252" w:name="_Toc162343033"/>
            <w:bookmarkStart w:id="253" w:name="_Toc162345747"/>
            <w:bookmarkStart w:id="254" w:name="_Toc162346955"/>
            <w:bookmarkStart w:id="255" w:name="_Toc162347243"/>
            <w:bookmarkStart w:id="256" w:name="_Toc162347507"/>
            <w:r w:rsidRPr="001657F1">
              <w:rPr>
                <w:rFonts w:ascii="Times New Roman" w:hAnsi="Times New Roman" w:cs="Times New Roman"/>
                <w:color w:val="auto"/>
                <w:sz w:val="26"/>
                <w:szCs w:val="26"/>
                <w:lang w:val="vi-VN"/>
              </w:rPr>
              <w:t>Lập trình</w:t>
            </w:r>
            <w:bookmarkEnd w:id="252"/>
            <w:bookmarkEnd w:id="253"/>
            <w:bookmarkEnd w:id="254"/>
            <w:bookmarkEnd w:id="255"/>
            <w:bookmarkEnd w:id="256"/>
            <w:r w:rsidRPr="001657F1">
              <w:rPr>
                <w:rFonts w:ascii="Times New Roman" w:hAnsi="Times New Roman" w:cs="Times New Roman"/>
                <w:color w:val="auto"/>
                <w:sz w:val="26"/>
                <w:szCs w:val="26"/>
                <w:lang w:val="vi-VN"/>
              </w:rPr>
              <w:t xml:space="preserve"> </w:t>
            </w:r>
          </w:p>
          <w:p w14:paraId="347940F1" w14:textId="77777777" w:rsidR="001C4523" w:rsidRPr="001657F1" w:rsidRDefault="001C4523" w:rsidP="00771773">
            <w:pPr>
              <w:pStyle w:val="Heading3"/>
              <w:rPr>
                <w:rFonts w:ascii="Times New Roman" w:hAnsi="Times New Roman" w:cs="Times New Roman"/>
                <w:color w:val="auto"/>
                <w:sz w:val="26"/>
                <w:szCs w:val="26"/>
                <w:lang w:val="vi-VN"/>
              </w:rPr>
            </w:pPr>
            <w:bookmarkStart w:id="257" w:name="_Toc162343034"/>
            <w:bookmarkStart w:id="258" w:name="_Toc162345748"/>
            <w:bookmarkStart w:id="259" w:name="_Toc162346956"/>
            <w:bookmarkStart w:id="260" w:name="_Toc162347244"/>
            <w:bookmarkStart w:id="261" w:name="_Toc162347508"/>
            <w:r w:rsidRPr="001657F1">
              <w:rPr>
                <w:rFonts w:ascii="Times New Roman" w:hAnsi="Times New Roman" w:cs="Times New Roman"/>
                <w:color w:val="auto"/>
                <w:sz w:val="26"/>
                <w:szCs w:val="26"/>
                <w:lang w:val="vi-VN"/>
              </w:rPr>
              <w:t>viên C#</w:t>
            </w:r>
            <w:bookmarkEnd w:id="257"/>
            <w:bookmarkEnd w:id="258"/>
            <w:bookmarkEnd w:id="259"/>
            <w:bookmarkEnd w:id="260"/>
            <w:bookmarkEnd w:id="261"/>
          </w:p>
        </w:tc>
        <w:tc>
          <w:tcPr>
            <w:tcW w:w="1377" w:type="dxa"/>
            <w:vAlign w:val="center"/>
          </w:tcPr>
          <w:p w14:paraId="2ABD32AC"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62" w:name="_Toc162343035"/>
            <w:bookmarkStart w:id="263" w:name="_Toc162345749"/>
            <w:bookmarkStart w:id="264" w:name="_Toc162346957"/>
            <w:bookmarkStart w:id="265" w:name="_Toc162347245"/>
            <w:bookmarkStart w:id="266" w:name="_Toc162347509"/>
            <w:r w:rsidRPr="001657F1">
              <w:rPr>
                <w:rFonts w:ascii="Times New Roman" w:hAnsi="Times New Roman" w:cs="Times New Roman"/>
                <w:color w:val="auto"/>
                <w:sz w:val="26"/>
                <w:szCs w:val="26"/>
                <w:lang w:val="vi-VN"/>
              </w:rPr>
              <w:t>Xây dựng, code phần mềm</w:t>
            </w:r>
            <w:bookmarkEnd w:id="262"/>
            <w:bookmarkEnd w:id="263"/>
            <w:bookmarkEnd w:id="264"/>
            <w:bookmarkEnd w:id="265"/>
            <w:bookmarkEnd w:id="266"/>
          </w:p>
        </w:tc>
        <w:tc>
          <w:tcPr>
            <w:tcW w:w="1415" w:type="dxa"/>
            <w:vAlign w:val="center"/>
          </w:tcPr>
          <w:p w14:paraId="374DB126"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67" w:name="_Toc162343036"/>
            <w:bookmarkStart w:id="268" w:name="_Toc162345750"/>
            <w:bookmarkStart w:id="269" w:name="_Toc162346958"/>
            <w:bookmarkStart w:id="270" w:name="_Toc162347246"/>
            <w:bookmarkStart w:id="271" w:name="_Toc162347510"/>
            <w:r w:rsidRPr="001657F1">
              <w:rPr>
                <w:rFonts w:ascii="Times New Roman" w:hAnsi="Times New Roman" w:cs="Times New Roman"/>
                <w:color w:val="auto"/>
                <w:sz w:val="26"/>
                <w:szCs w:val="26"/>
                <w:lang w:val="vi-VN"/>
              </w:rPr>
              <w:t>Xây dự code cho toàn bộ phần mềm</w:t>
            </w:r>
            <w:bookmarkEnd w:id="267"/>
            <w:bookmarkEnd w:id="268"/>
            <w:bookmarkEnd w:id="269"/>
            <w:bookmarkEnd w:id="270"/>
            <w:bookmarkEnd w:id="271"/>
          </w:p>
        </w:tc>
        <w:tc>
          <w:tcPr>
            <w:tcW w:w="863" w:type="dxa"/>
            <w:vAlign w:val="center"/>
          </w:tcPr>
          <w:p w14:paraId="3A91CF47"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72" w:name="_Toc162343037"/>
            <w:bookmarkStart w:id="273" w:name="_Toc162345751"/>
            <w:bookmarkStart w:id="274" w:name="_Toc162346959"/>
            <w:bookmarkStart w:id="275" w:name="_Toc162347247"/>
            <w:bookmarkStart w:id="276" w:name="_Toc162347511"/>
            <w:r w:rsidRPr="001657F1">
              <w:rPr>
                <w:rFonts w:ascii="Times New Roman" w:hAnsi="Times New Roman" w:cs="Times New Roman"/>
                <w:color w:val="auto"/>
                <w:sz w:val="26"/>
                <w:szCs w:val="26"/>
                <w:lang w:val="vi-VN"/>
              </w:rPr>
              <w:t>2</w:t>
            </w:r>
            <w:bookmarkEnd w:id="272"/>
            <w:bookmarkEnd w:id="273"/>
            <w:bookmarkEnd w:id="274"/>
            <w:bookmarkEnd w:id="275"/>
            <w:bookmarkEnd w:id="276"/>
          </w:p>
        </w:tc>
        <w:tc>
          <w:tcPr>
            <w:tcW w:w="561" w:type="dxa"/>
            <w:vAlign w:val="center"/>
          </w:tcPr>
          <w:p w14:paraId="06C9B3C8"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77" w:name="_Toc162343038"/>
            <w:bookmarkStart w:id="278" w:name="_Toc162345752"/>
            <w:bookmarkStart w:id="279" w:name="_Toc162346960"/>
            <w:bookmarkStart w:id="280" w:name="_Toc162347248"/>
            <w:bookmarkStart w:id="281" w:name="_Toc162347512"/>
            <w:r w:rsidRPr="001657F1">
              <w:rPr>
                <w:rFonts w:ascii="Times New Roman" w:hAnsi="Times New Roman" w:cs="Times New Roman"/>
                <w:color w:val="auto"/>
                <w:sz w:val="26"/>
                <w:szCs w:val="26"/>
                <w:lang w:val="vi-VN"/>
              </w:rPr>
              <w:t>29/01/2024</w:t>
            </w:r>
            <w:bookmarkEnd w:id="277"/>
            <w:bookmarkEnd w:id="278"/>
            <w:bookmarkEnd w:id="279"/>
            <w:bookmarkEnd w:id="280"/>
            <w:bookmarkEnd w:id="281"/>
          </w:p>
        </w:tc>
        <w:tc>
          <w:tcPr>
            <w:tcW w:w="2020" w:type="dxa"/>
            <w:vAlign w:val="center"/>
          </w:tcPr>
          <w:p w14:paraId="0302C319"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82" w:name="_Toc162343039"/>
            <w:bookmarkStart w:id="283" w:name="_Toc162345753"/>
            <w:bookmarkStart w:id="284" w:name="_Toc162346961"/>
            <w:bookmarkStart w:id="285" w:name="_Toc162347249"/>
            <w:bookmarkStart w:id="286" w:name="_Toc162347513"/>
            <w:r>
              <w:rPr>
                <w:rFonts w:ascii="Times New Roman" w:hAnsi="Times New Roman" w:cs="Times New Roman"/>
                <w:color w:val="auto"/>
                <w:sz w:val="26"/>
                <w:szCs w:val="26"/>
                <w:lang w:val="vi-VN"/>
              </w:rPr>
              <w:t>22/02/2024</w:t>
            </w:r>
            <w:bookmarkEnd w:id="282"/>
            <w:bookmarkEnd w:id="283"/>
            <w:bookmarkEnd w:id="284"/>
            <w:bookmarkEnd w:id="285"/>
            <w:bookmarkEnd w:id="286"/>
          </w:p>
        </w:tc>
        <w:tc>
          <w:tcPr>
            <w:tcW w:w="1098" w:type="dxa"/>
            <w:vAlign w:val="center"/>
          </w:tcPr>
          <w:p w14:paraId="1C03357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87" w:name="_Toc162343040"/>
            <w:bookmarkStart w:id="288" w:name="_Toc162345754"/>
            <w:bookmarkStart w:id="289" w:name="_Toc162346962"/>
            <w:bookmarkStart w:id="290" w:name="_Toc162347250"/>
            <w:bookmarkStart w:id="291" w:name="_Toc162347514"/>
            <w:r w:rsidRPr="001657F1">
              <w:rPr>
                <w:rFonts w:ascii="Times New Roman" w:hAnsi="Times New Roman" w:cs="Times New Roman"/>
                <w:color w:val="auto"/>
                <w:sz w:val="26"/>
                <w:szCs w:val="26"/>
                <w:lang w:val="vi-VN"/>
              </w:rPr>
              <w:t>19 ngày</w:t>
            </w:r>
            <w:bookmarkEnd w:id="287"/>
            <w:bookmarkEnd w:id="288"/>
            <w:bookmarkEnd w:id="289"/>
            <w:bookmarkEnd w:id="290"/>
            <w:bookmarkEnd w:id="291"/>
          </w:p>
        </w:tc>
      </w:tr>
      <w:tr w:rsidR="001C4523" w:rsidRPr="001657F1" w14:paraId="426330DD" w14:textId="77777777" w:rsidTr="00771773">
        <w:trPr>
          <w:trHeight w:val="1550"/>
        </w:trPr>
        <w:tc>
          <w:tcPr>
            <w:tcW w:w="846" w:type="dxa"/>
            <w:vAlign w:val="center"/>
          </w:tcPr>
          <w:p w14:paraId="7CB21D74"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292" w:name="_Toc162343041"/>
            <w:bookmarkStart w:id="293" w:name="_Toc162345755"/>
            <w:bookmarkStart w:id="294" w:name="_Toc162346963"/>
            <w:bookmarkStart w:id="295" w:name="_Toc162347251"/>
            <w:bookmarkStart w:id="296" w:name="_Toc162347515"/>
            <w:r w:rsidRPr="001657F1">
              <w:rPr>
                <w:rFonts w:ascii="Times New Roman" w:hAnsi="Times New Roman" w:cs="Times New Roman"/>
                <w:color w:val="auto"/>
                <w:sz w:val="26"/>
                <w:szCs w:val="26"/>
                <w:lang w:val="vi-VN"/>
              </w:rPr>
              <w:lastRenderedPageBreak/>
              <w:t>NTD</w:t>
            </w:r>
            <w:bookmarkEnd w:id="292"/>
            <w:bookmarkEnd w:id="293"/>
            <w:bookmarkEnd w:id="294"/>
            <w:bookmarkEnd w:id="295"/>
            <w:bookmarkEnd w:id="296"/>
          </w:p>
        </w:tc>
        <w:tc>
          <w:tcPr>
            <w:tcW w:w="1170" w:type="dxa"/>
            <w:vAlign w:val="center"/>
          </w:tcPr>
          <w:p w14:paraId="5820E559" w14:textId="77777777" w:rsidR="001C4523" w:rsidRPr="001657F1" w:rsidRDefault="001C4523" w:rsidP="00771773">
            <w:pPr>
              <w:pStyle w:val="Heading3"/>
              <w:rPr>
                <w:rFonts w:ascii="Times New Roman" w:hAnsi="Times New Roman" w:cs="Times New Roman"/>
                <w:color w:val="auto"/>
                <w:sz w:val="26"/>
                <w:szCs w:val="26"/>
                <w:lang w:val="vi-VN"/>
              </w:rPr>
            </w:pPr>
            <w:bookmarkStart w:id="297" w:name="_Toc162343042"/>
            <w:bookmarkStart w:id="298" w:name="_Toc162345756"/>
            <w:bookmarkStart w:id="299" w:name="_Toc162346964"/>
            <w:bookmarkStart w:id="300" w:name="_Toc162347252"/>
            <w:bookmarkStart w:id="301" w:name="_Toc162347516"/>
            <w:r w:rsidRPr="001657F1">
              <w:rPr>
                <w:rFonts w:ascii="Times New Roman" w:hAnsi="Times New Roman" w:cs="Times New Roman"/>
                <w:color w:val="auto"/>
                <w:sz w:val="26"/>
                <w:szCs w:val="26"/>
                <w:lang w:val="vi-VN"/>
              </w:rPr>
              <w:t>Lập trình</w:t>
            </w:r>
            <w:bookmarkEnd w:id="297"/>
            <w:bookmarkEnd w:id="298"/>
            <w:bookmarkEnd w:id="299"/>
            <w:bookmarkEnd w:id="300"/>
            <w:bookmarkEnd w:id="301"/>
            <w:r w:rsidRPr="001657F1">
              <w:rPr>
                <w:rFonts w:ascii="Times New Roman" w:hAnsi="Times New Roman" w:cs="Times New Roman"/>
                <w:color w:val="auto"/>
                <w:sz w:val="26"/>
                <w:szCs w:val="26"/>
                <w:lang w:val="vi-VN"/>
              </w:rPr>
              <w:t xml:space="preserve"> </w:t>
            </w:r>
          </w:p>
          <w:p w14:paraId="010B6B11" w14:textId="77777777" w:rsidR="001C4523" w:rsidRPr="001657F1" w:rsidRDefault="001C4523" w:rsidP="00771773">
            <w:pPr>
              <w:pStyle w:val="Heading3"/>
              <w:rPr>
                <w:rFonts w:ascii="Times New Roman" w:hAnsi="Times New Roman" w:cs="Times New Roman"/>
                <w:color w:val="auto"/>
                <w:sz w:val="26"/>
                <w:szCs w:val="26"/>
                <w:lang w:val="vi-VN"/>
              </w:rPr>
            </w:pPr>
            <w:bookmarkStart w:id="302" w:name="_Toc162343043"/>
            <w:bookmarkStart w:id="303" w:name="_Toc162345757"/>
            <w:bookmarkStart w:id="304" w:name="_Toc162346965"/>
            <w:bookmarkStart w:id="305" w:name="_Toc162347253"/>
            <w:bookmarkStart w:id="306" w:name="_Toc162347517"/>
            <w:r w:rsidRPr="001657F1">
              <w:rPr>
                <w:rFonts w:ascii="Times New Roman" w:hAnsi="Times New Roman" w:cs="Times New Roman"/>
                <w:color w:val="auto"/>
                <w:sz w:val="26"/>
                <w:szCs w:val="26"/>
                <w:lang w:val="vi-VN"/>
              </w:rPr>
              <w:t>Viên BackEnd</w:t>
            </w:r>
            <w:bookmarkEnd w:id="302"/>
            <w:bookmarkEnd w:id="303"/>
            <w:bookmarkEnd w:id="304"/>
            <w:bookmarkEnd w:id="305"/>
            <w:bookmarkEnd w:id="306"/>
          </w:p>
          <w:p w14:paraId="2E171596" w14:textId="77777777" w:rsidR="001C4523" w:rsidRPr="001657F1" w:rsidRDefault="001C4523" w:rsidP="00771773">
            <w:pPr>
              <w:pStyle w:val="Heading3"/>
              <w:rPr>
                <w:rFonts w:ascii="Times New Roman" w:hAnsi="Times New Roman" w:cs="Times New Roman"/>
                <w:color w:val="auto"/>
                <w:sz w:val="26"/>
                <w:szCs w:val="26"/>
                <w:lang w:val="vi-VN"/>
              </w:rPr>
            </w:pPr>
            <w:bookmarkStart w:id="307" w:name="_Toc162343044"/>
            <w:bookmarkStart w:id="308" w:name="_Toc162345758"/>
            <w:bookmarkStart w:id="309" w:name="_Toc162346966"/>
            <w:bookmarkStart w:id="310" w:name="_Toc162347254"/>
            <w:bookmarkStart w:id="311" w:name="_Toc162347518"/>
            <w:r w:rsidRPr="001657F1">
              <w:rPr>
                <w:rFonts w:ascii="Times New Roman" w:hAnsi="Times New Roman" w:cs="Times New Roman"/>
                <w:color w:val="auto"/>
                <w:sz w:val="26"/>
                <w:szCs w:val="26"/>
                <w:lang w:val="vi-VN"/>
              </w:rPr>
              <w:t>(SQL)</w:t>
            </w:r>
            <w:bookmarkEnd w:id="307"/>
            <w:bookmarkEnd w:id="308"/>
            <w:bookmarkEnd w:id="309"/>
            <w:bookmarkEnd w:id="310"/>
            <w:bookmarkEnd w:id="311"/>
          </w:p>
        </w:tc>
        <w:tc>
          <w:tcPr>
            <w:tcW w:w="1377" w:type="dxa"/>
            <w:vAlign w:val="center"/>
          </w:tcPr>
          <w:p w14:paraId="46A3EDFD"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12" w:name="_Toc162343045"/>
            <w:bookmarkStart w:id="313" w:name="_Toc162345759"/>
            <w:bookmarkStart w:id="314" w:name="_Toc162346967"/>
            <w:bookmarkStart w:id="315" w:name="_Toc162347255"/>
            <w:bookmarkStart w:id="316" w:name="_Toc162347519"/>
            <w:r w:rsidRPr="001657F1">
              <w:rPr>
                <w:rFonts w:ascii="Times New Roman" w:hAnsi="Times New Roman" w:cs="Times New Roman"/>
                <w:color w:val="auto"/>
                <w:sz w:val="26"/>
                <w:szCs w:val="26"/>
                <w:lang w:val="vi-VN"/>
              </w:rPr>
              <w:t>Xây dựng code, xây dựng cơ sở dữ liệu</w:t>
            </w:r>
            <w:bookmarkEnd w:id="312"/>
            <w:bookmarkEnd w:id="313"/>
            <w:bookmarkEnd w:id="314"/>
            <w:bookmarkEnd w:id="315"/>
            <w:bookmarkEnd w:id="316"/>
          </w:p>
        </w:tc>
        <w:tc>
          <w:tcPr>
            <w:tcW w:w="1415" w:type="dxa"/>
            <w:vAlign w:val="center"/>
          </w:tcPr>
          <w:p w14:paraId="19EDE7B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17" w:name="_Toc162343046"/>
            <w:bookmarkStart w:id="318" w:name="_Toc162345760"/>
            <w:bookmarkStart w:id="319" w:name="_Toc162346968"/>
            <w:bookmarkStart w:id="320" w:name="_Toc162347256"/>
            <w:bookmarkStart w:id="321" w:name="_Toc162347520"/>
            <w:r w:rsidRPr="001657F1">
              <w:rPr>
                <w:rFonts w:ascii="Times New Roman" w:hAnsi="Times New Roman" w:cs="Times New Roman"/>
                <w:color w:val="auto"/>
                <w:sz w:val="26"/>
                <w:szCs w:val="26"/>
                <w:lang w:val="vi-VN"/>
              </w:rPr>
              <w:t>Xây dựng và lưu trữ thông tin của phần mềm</w:t>
            </w:r>
            <w:bookmarkEnd w:id="317"/>
            <w:bookmarkEnd w:id="318"/>
            <w:bookmarkEnd w:id="319"/>
            <w:bookmarkEnd w:id="320"/>
            <w:bookmarkEnd w:id="321"/>
          </w:p>
        </w:tc>
        <w:tc>
          <w:tcPr>
            <w:tcW w:w="863" w:type="dxa"/>
            <w:vAlign w:val="center"/>
          </w:tcPr>
          <w:p w14:paraId="56DFA070"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22" w:name="_Toc162343047"/>
            <w:bookmarkStart w:id="323" w:name="_Toc162345761"/>
            <w:bookmarkStart w:id="324" w:name="_Toc162346969"/>
            <w:bookmarkStart w:id="325" w:name="_Toc162347257"/>
            <w:bookmarkStart w:id="326" w:name="_Toc162347521"/>
            <w:r w:rsidRPr="001657F1">
              <w:rPr>
                <w:rFonts w:ascii="Times New Roman" w:hAnsi="Times New Roman" w:cs="Times New Roman"/>
                <w:color w:val="auto"/>
                <w:sz w:val="26"/>
                <w:szCs w:val="26"/>
                <w:lang w:val="vi-VN"/>
              </w:rPr>
              <w:t>1</w:t>
            </w:r>
            <w:bookmarkEnd w:id="322"/>
            <w:bookmarkEnd w:id="323"/>
            <w:bookmarkEnd w:id="324"/>
            <w:bookmarkEnd w:id="325"/>
            <w:bookmarkEnd w:id="326"/>
          </w:p>
        </w:tc>
        <w:tc>
          <w:tcPr>
            <w:tcW w:w="561" w:type="dxa"/>
            <w:vAlign w:val="center"/>
          </w:tcPr>
          <w:p w14:paraId="5C1AC8AB" w14:textId="4D0B68CF" w:rsidR="001C4523" w:rsidRPr="001657F1" w:rsidRDefault="00B73843" w:rsidP="00B07B4B">
            <w:pPr>
              <w:pStyle w:val="Heading3"/>
              <w:rPr>
                <w:rFonts w:ascii="Times New Roman" w:hAnsi="Times New Roman" w:cs="Times New Roman"/>
                <w:color w:val="auto"/>
                <w:sz w:val="26"/>
                <w:szCs w:val="26"/>
                <w:lang w:val="vi-VN"/>
              </w:rPr>
            </w:pPr>
            <w:bookmarkStart w:id="327" w:name="_Toc162343048"/>
            <w:bookmarkStart w:id="328" w:name="_Toc162345762"/>
            <w:bookmarkStart w:id="329" w:name="_Toc162346970"/>
            <w:bookmarkStart w:id="330" w:name="_Toc162347258"/>
            <w:bookmarkStart w:id="331" w:name="_Toc162347522"/>
            <w:r>
              <w:rPr>
                <w:rFonts w:ascii="Times New Roman" w:hAnsi="Times New Roman" w:cs="Times New Roman"/>
                <w:color w:val="auto"/>
                <w:sz w:val="26"/>
                <w:szCs w:val="26"/>
                <w:lang w:val="vi-VN"/>
              </w:rPr>
              <w:t>29</w:t>
            </w:r>
            <w:r w:rsidR="001C4523" w:rsidRPr="001657F1">
              <w:rPr>
                <w:rFonts w:ascii="Times New Roman" w:hAnsi="Times New Roman" w:cs="Times New Roman"/>
                <w:color w:val="auto"/>
                <w:sz w:val="26"/>
                <w:szCs w:val="26"/>
                <w:lang w:val="vi-VN"/>
              </w:rPr>
              <w:t>/01/2024</w:t>
            </w:r>
            <w:bookmarkEnd w:id="327"/>
            <w:bookmarkEnd w:id="328"/>
            <w:bookmarkEnd w:id="329"/>
            <w:bookmarkEnd w:id="330"/>
            <w:bookmarkEnd w:id="331"/>
          </w:p>
        </w:tc>
        <w:tc>
          <w:tcPr>
            <w:tcW w:w="2020" w:type="dxa"/>
            <w:vAlign w:val="center"/>
          </w:tcPr>
          <w:p w14:paraId="0A913C1D" w14:textId="1F7FDD2F" w:rsidR="001C4523" w:rsidRPr="001657F1" w:rsidRDefault="00B73843" w:rsidP="00771773">
            <w:pPr>
              <w:pStyle w:val="Heading3"/>
              <w:jc w:val="center"/>
              <w:rPr>
                <w:rFonts w:ascii="Times New Roman" w:hAnsi="Times New Roman" w:cs="Times New Roman"/>
                <w:color w:val="auto"/>
                <w:sz w:val="26"/>
                <w:szCs w:val="26"/>
                <w:lang w:val="vi-VN"/>
              </w:rPr>
            </w:pPr>
            <w:bookmarkStart w:id="332" w:name="_Toc162343049"/>
            <w:bookmarkStart w:id="333" w:name="_Toc162345763"/>
            <w:bookmarkStart w:id="334" w:name="_Toc162346971"/>
            <w:bookmarkStart w:id="335" w:name="_Toc162347259"/>
            <w:bookmarkStart w:id="336" w:name="_Toc162347523"/>
            <w:r>
              <w:rPr>
                <w:rFonts w:ascii="Times New Roman" w:hAnsi="Times New Roman" w:cs="Times New Roman"/>
                <w:color w:val="auto"/>
                <w:sz w:val="26"/>
                <w:szCs w:val="26"/>
                <w:lang w:val="vi-VN"/>
              </w:rPr>
              <w:t>31</w:t>
            </w:r>
            <w:r w:rsidR="001C4523">
              <w:rPr>
                <w:rFonts w:ascii="Times New Roman" w:hAnsi="Times New Roman" w:cs="Times New Roman"/>
                <w:color w:val="auto"/>
                <w:sz w:val="26"/>
                <w:szCs w:val="26"/>
                <w:lang w:val="vi-VN"/>
              </w:rPr>
              <w:t>/01/2024</w:t>
            </w:r>
            <w:bookmarkEnd w:id="332"/>
            <w:bookmarkEnd w:id="333"/>
            <w:bookmarkEnd w:id="334"/>
            <w:bookmarkEnd w:id="335"/>
            <w:bookmarkEnd w:id="336"/>
          </w:p>
        </w:tc>
        <w:tc>
          <w:tcPr>
            <w:tcW w:w="1098" w:type="dxa"/>
            <w:vAlign w:val="center"/>
          </w:tcPr>
          <w:p w14:paraId="00BBDEE9"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37" w:name="_Toc162343050"/>
            <w:bookmarkStart w:id="338" w:name="_Toc162345764"/>
            <w:bookmarkStart w:id="339" w:name="_Toc162346972"/>
            <w:bookmarkStart w:id="340" w:name="_Toc162347260"/>
            <w:bookmarkStart w:id="341" w:name="_Toc162347524"/>
            <w:r w:rsidRPr="001657F1">
              <w:rPr>
                <w:rFonts w:ascii="Times New Roman" w:hAnsi="Times New Roman" w:cs="Times New Roman"/>
                <w:color w:val="auto"/>
                <w:sz w:val="26"/>
                <w:szCs w:val="26"/>
                <w:lang w:val="vi-VN"/>
              </w:rPr>
              <w:t>3 ngày</w:t>
            </w:r>
            <w:bookmarkEnd w:id="337"/>
            <w:bookmarkEnd w:id="338"/>
            <w:bookmarkEnd w:id="339"/>
            <w:bookmarkEnd w:id="340"/>
            <w:bookmarkEnd w:id="341"/>
          </w:p>
        </w:tc>
      </w:tr>
      <w:tr w:rsidR="001C4523" w:rsidRPr="001657F1" w14:paraId="36902C65" w14:textId="77777777" w:rsidTr="00771773">
        <w:tc>
          <w:tcPr>
            <w:tcW w:w="846" w:type="dxa"/>
            <w:vAlign w:val="center"/>
          </w:tcPr>
          <w:p w14:paraId="72566C2B"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42" w:name="_Toc162343051"/>
            <w:bookmarkStart w:id="343" w:name="_Toc162345765"/>
            <w:bookmarkStart w:id="344" w:name="_Toc162346973"/>
            <w:bookmarkStart w:id="345" w:name="_Toc162347261"/>
            <w:bookmarkStart w:id="346" w:name="_Toc162347525"/>
            <w:r w:rsidRPr="001657F1">
              <w:rPr>
                <w:rFonts w:ascii="Times New Roman" w:hAnsi="Times New Roman" w:cs="Times New Roman"/>
                <w:color w:val="auto"/>
                <w:sz w:val="26"/>
                <w:szCs w:val="26"/>
                <w:lang w:val="vi-VN"/>
              </w:rPr>
              <w:t>BHT</w:t>
            </w:r>
            <w:bookmarkEnd w:id="342"/>
            <w:bookmarkEnd w:id="343"/>
            <w:bookmarkEnd w:id="344"/>
            <w:bookmarkEnd w:id="345"/>
            <w:bookmarkEnd w:id="346"/>
          </w:p>
        </w:tc>
        <w:tc>
          <w:tcPr>
            <w:tcW w:w="1170" w:type="dxa"/>
            <w:vAlign w:val="center"/>
          </w:tcPr>
          <w:p w14:paraId="7880A9C6" w14:textId="77777777" w:rsidR="001C4523" w:rsidRPr="001657F1" w:rsidRDefault="001C4523" w:rsidP="00771773">
            <w:pPr>
              <w:pStyle w:val="Heading3"/>
              <w:rPr>
                <w:rFonts w:ascii="Times New Roman" w:hAnsi="Times New Roman" w:cs="Times New Roman"/>
                <w:color w:val="auto"/>
                <w:sz w:val="26"/>
                <w:szCs w:val="26"/>
                <w:lang w:val="vi-VN"/>
              </w:rPr>
            </w:pPr>
            <w:bookmarkStart w:id="347" w:name="_Toc162343052"/>
            <w:bookmarkStart w:id="348" w:name="_Toc162345766"/>
            <w:bookmarkStart w:id="349" w:name="_Toc162346974"/>
            <w:bookmarkStart w:id="350" w:name="_Toc162347262"/>
            <w:bookmarkStart w:id="351" w:name="_Toc162347526"/>
            <w:r w:rsidRPr="001657F1">
              <w:rPr>
                <w:rFonts w:ascii="Times New Roman" w:hAnsi="Times New Roman" w:cs="Times New Roman"/>
                <w:color w:val="auto"/>
                <w:sz w:val="26"/>
                <w:szCs w:val="26"/>
                <w:lang w:val="vi-VN"/>
              </w:rPr>
              <w:t>Kiểm thử</w:t>
            </w:r>
            <w:bookmarkEnd w:id="347"/>
            <w:bookmarkEnd w:id="348"/>
            <w:bookmarkEnd w:id="349"/>
            <w:bookmarkEnd w:id="350"/>
            <w:bookmarkEnd w:id="351"/>
            <w:r w:rsidRPr="001657F1">
              <w:rPr>
                <w:rFonts w:ascii="Times New Roman" w:hAnsi="Times New Roman" w:cs="Times New Roman"/>
                <w:color w:val="auto"/>
                <w:sz w:val="26"/>
                <w:szCs w:val="26"/>
                <w:lang w:val="vi-VN"/>
              </w:rPr>
              <w:t xml:space="preserve"> </w:t>
            </w:r>
          </w:p>
          <w:p w14:paraId="7AFE1061" w14:textId="77777777" w:rsidR="001C4523" w:rsidRPr="001657F1" w:rsidRDefault="001C4523" w:rsidP="00771773">
            <w:pPr>
              <w:pStyle w:val="Heading3"/>
              <w:rPr>
                <w:rFonts w:ascii="Times New Roman" w:hAnsi="Times New Roman" w:cs="Times New Roman"/>
                <w:color w:val="auto"/>
                <w:sz w:val="26"/>
                <w:szCs w:val="26"/>
                <w:lang w:val="vi-VN"/>
              </w:rPr>
            </w:pPr>
            <w:bookmarkStart w:id="352" w:name="_Toc162343053"/>
            <w:bookmarkStart w:id="353" w:name="_Toc162345767"/>
            <w:bookmarkStart w:id="354" w:name="_Toc162346975"/>
            <w:bookmarkStart w:id="355" w:name="_Toc162347263"/>
            <w:bookmarkStart w:id="356" w:name="_Toc162347527"/>
            <w:r w:rsidRPr="001657F1">
              <w:rPr>
                <w:rFonts w:ascii="Times New Roman" w:hAnsi="Times New Roman" w:cs="Times New Roman"/>
                <w:color w:val="auto"/>
                <w:sz w:val="26"/>
                <w:szCs w:val="26"/>
                <w:lang w:val="vi-VN"/>
              </w:rPr>
              <w:t>phần mềm</w:t>
            </w:r>
            <w:bookmarkEnd w:id="352"/>
            <w:bookmarkEnd w:id="353"/>
            <w:bookmarkEnd w:id="354"/>
            <w:bookmarkEnd w:id="355"/>
            <w:bookmarkEnd w:id="356"/>
          </w:p>
        </w:tc>
        <w:tc>
          <w:tcPr>
            <w:tcW w:w="1377" w:type="dxa"/>
            <w:vAlign w:val="center"/>
          </w:tcPr>
          <w:p w14:paraId="7FC75863"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57" w:name="_Toc162343054"/>
            <w:bookmarkStart w:id="358" w:name="_Toc162345768"/>
            <w:bookmarkStart w:id="359" w:name="_Toc162346976"/>
            <w:bookmarkStart w:id="360" w:name="_Toc162347264"/>
            <w:bookmarkStart w:id="361" w:name="_Toc162347528"/>
            <w:r w:rsidRPr="001657F1">
              <w:rPr>
                <w:rFonts w:ascii="Times New Roman" w:hAnsi="Times New Roman" w:cs="Times New Roman"/>
                <w:color w:val="000000" w:themeColor="text1"/>
                <w:sz w:val="26"/>
                <w:szCs w:val="26"/>
                <w:lang w:val="vi-VN"/>
              </w:rPr>
              <w:t>Kiểm tra các chức năng, kiểm thử toàn bộ phần mềm và quy trình hoạt động</w:t>
            </w:r>
            <w:bookmarkEnd w:id="357"/>
            <w:bookmarkEnd w:id="358"/>
            <w:bookmarkEnd w:id="359"/>
            <w:bookmarkEnd w:id="360"/>
            <w:bookmarkEnd w:id="361"/>
          </w:p>
        </w:tc>
        <w:tc>
          <w:tcPr>
            <w:tcW w:w="1415" w:type="dxa"/>
            <w:vAlign w:val="center"/>
          </w:tcPr>
          <w:p w14:paraId="1D96D79C"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62" w:name="_Toc162343055"/>
            <w:bookmarkStart w:id="363" w:name="_Toc162345769"/>
            <w:bookmarkStart w:id="364" w:name="_Toc162346977"/>
            <w:bookmarkStart w:id="365" w:name="_Toc162347265"/>
            <w:bookmarkStart w:id="366" w:name="_Toc162347529"/>
            <w:r w:rsidRPr="001657F1">
              <w:rPr>
                <w:rFonts w:ascii="Times New Roman" w:hAnsi="Times New Roman" w:cs="Times New Roman"/>
                <w:color w:val="auto"/>
                <w:sz w:val="26"/>
                <w:szCs w:val="26"/>
                <w:lang w:val="vi-VN"/>
              </w:rPr>
              <w:t>Có kinh nghiệm test các chức năng, kiểm tra toản bộ sản phẩm.</w:t>
            </w:r>
            <w:bookmarkEnd w:id="362"/>
            <w:bookmarkEnd w:id="363"/>
            <w:bookmarkEnd w:id="364"/>
            <w:bookmarkEnd w:id="365"/>
            <w:bookmarkEnd w:id="366"/>
          </w:p>
        </w:tc>
        <w:tc>
          <w:tcPr>
            <w:tcW w:w="863" w:type="dxa"/>
            <w:vAlign w:val="center"/>
          </w:tcPr>
          <w:p w14:paraId="3EDA4913" w14:textId="77777777" w:rsidR="001C4523" w:rsidRPr="001657F1" w:rsidRDefault="001C4523" w:rsidP="00771773">
            <w:pPr>
              <w:pStyle w:val="Heading3"/>
              <w:jc w:val="center"/>
              <w:rPr>
                <w:rFonts w:ascii="Times New Roman" w:hAnsi="Times New Roman" w:cs="Times New Roman"/>
                <w:color w:val="auto"/>
                <w:sz w:val="26"/>
                <w:szCs w:val="26"/>
                <w:lang w:val="vi-VN"/>
              </w:rPr>
            </w:pPr>
            <w:bookmarkStart w:id="367" w:name="_Toc162343056"/>
            <w:bookmarkStart w:id="368" w:name="_Toc162345770"/>
            <w:bookmarkStart w:id="369" w:name="_Toc162346978"/>
            <w:bookmarkStart w:id="370" w:name="_Toc162347266"/>
            <w:bookmarkStart w:id="371" w:name="_Toc162347530"/>
            <w:r w:rsidRPr="001657F1">
              <w:rPr>
                <w:rFonts w:ascii="Times New Roman" w:hAnsi="Times New Roman" w:cs="Times New Roman"/>
                <w:color w:val="auto"/>
                <w:sz w:val="26"/>
                <w:szCs w:val="26"/>
                <w:lang w:val="vi-VN"/>
              </w:rPr>
              <w:t>1</w:t>
            </w:r>
            <w:bookmarkEnd w:id="367"/>
            <w:bookmarkEnd w:id="368"/>
            <w:bookmarkEnd w:id="369"/>
            <w:bookmarkEnd w:id="370"/>
            <w:bookmarkEnd w:id="371"/>
          </w:p>
        </w:tc>
        <w:tc>
          <w:tcPr>
            <w:tcW w:w="561" w:type="dxa"/>
            <w:vAlign w:val="center"/>
          </w:tcPr>
          <w:p w14:paraId="573229BB" w14:textId="388FB43A" w:rsidR="001C4523" w:rsidRPr="001657F1" w:rsidRDefault="00EA180F" w:rsidP="00771773">
            <w:pPr>
              <w:pStyle w:val="Heading3"/>
              <w:jc w:val="center"/>
              <w:rPr>
                <w:rFonts w:ascii="Times New Roman" w:hAnsi="Times New Roman" w:cs="Times New Roman"/>
                <w:color w:val="auto"/>
                <w:sz w:val="26"/>
                <w:szCs w:val="26"/>
                <w:lang w:val="vi-VN"/>
              </w:rPr>
            </w:pPr>
            <w:bookmarkStart w:id="372" w:name="_Toc162343057"/>
            <w:bookmarkStart w:id="373" w:name="_Toc162345771"/>
            <w:bookmarkStart w:id="374" w:name="_Toc162346979"/>
            <w:bookmarkStart w:id="375" w:name="_Toc162347267"/>
            <w:bookmarkStart w:id="376" w:name="_Toc162347531"/>
            <w:r>
              <w:rPr>
                <w:rFonts w:ascii="Times New Roman" w:hAnsi="Times New Roman" w:cs="Times New Roman"/>
                <w:color w:val="auto"/>
                <w:sz w:val="26"/>
                <w:szCs w:val="26"/>
                <w:lang w:val="vi-VN"/>
              </w:rPr>
              <w:t>23</w:t>
            </w:r>
            <w:r w:rsidR="001C4523" w:rsidRPr="001657F1">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02</w:t>
            </w:r>
            <w:r w:rsidR="001C4523" w:rsidRPr="001657F1">
              <w:rPr>
                <w:rFonts w:ascii="Times New Roman" w:hAnsi="Times New Roman" w:cs="Times New Roman"/>
                <w:color w:val="auto"/>
                <w:sz w:val="26"/>
                <w:szCs w:val="26"/>
                <w:lang w:val="vi-VN"/>
              </w:rPr>
              <w:t>/2024</w:t>
            </w:r>
            <w:bookmarkEnd w:id="372"/>
            <w:bookmarkEnd w:id="373"/>
            <w:bookmarkEnd w:id="374"/>
            <w:bookmarkEnd w:id="375"/>
            <w:bookmarkEnd w:id="376"/>
          </w:p>
        </w:tc>
        <w:tc>
          <w:tcPr>
            <w:tcW w:w="2020" w:type="dxa"/>
            <w:vAlign w:val="center"/>
          </w:tcPr>
          <w:p w14:paraId="3A77BDE1" w14:textId="269607F3" w:rsidR="001C4523" w:rsidRPr="001657F1" w:rsidRDefault="00EA180F" w:rsidP="00771773">
            <w:pPr>
              <w:pStyle w:val="Heading3"/>
              <w:jc w:val="center"/>
              <w:rPr>
                <w:rFonts w:ascii="Times New Roman" w:hAnsi="Times New Roman" w:cs="Times New Roman"/>
                <w:color w:val="auto"/>
                <w:sz w:val="26"/>
                <w:szCs w:val="26"/>
                <w:lang w:val="vi-VN"/>
              </w:rPr>
            </w:pPr>
            <w:bookmarkStart w:id="377" w:name="_Toc162343058"/>
            <w:bookmarkStart w:id="378" w:name="_Toc162345772"/>
            <w:bookmarkStart w:id="379" w:name="_Toc162346980"/>
            <w:bookmarkStart w:id="380" w:name="_Toc162347268"/>
            <w:bookmarkStart w:id="381" w:name="_Toc162347532"/>
            <w:r>
              <w:rPr>
                <w:rFonts w:ascii="Times New Roman" w:hAnsi="Times New Roman" w:cs="Times New Roman"/>
                <w:color w:val="auto"/>
                <w:sz w:val="26"/>
                <w:szCs w:val="26"/>
                <w:lang w:val="vi-VN"/>
              </w:rPr>
              <w:t>20</w:t>
            </w:r>
            <w:r w:rsidR="001C4523">
              <w:rPr>
                <w:rFonts w:ascii="Times New Roman" w:hAnsi="Times New Roman" w:cs="Times New Roman"/>
                <w:color w:val="auto"/>
                <w:sz w:val="26"/>
                <w:szCs w:val="26"/>
                <w:lang w:val="vi-VN"/>
              </w:rPr>
              <w:t>/</w:t>
            </w:r>
            <w:r>
              <w:rPr>
                <w:rFonts w:ascii="Times New Roman" w:hAnsi="Times New Roman" w:cs="Times New Roman"/>
                <w:color w:val="auto"/>
                <w:sz w:val="26"/>
                <w:szCs w:val="26"/>
                <w:lang w:val="vi-VN"/>
              </w:rPr>
              <w:t>03</w:t>
            </w:r>
            <w:r w:rsidR="001C4523">
              <w:rPr>
                <w:rFonts w:ascii="Times New Roman" w:hAnsi="Times New Roman" w:cs="Times New Roman"/>
                <w:color w:val="auto"/>
                <w:sz w:val="26"/>
                <w:szCs w:val="26"/>
                <w:lang w:val="vi-VN"/>
              </w:rPr>
              <w:t>/2024</w:t>
            </w:r>
            <w:bookmarkEnd w:id="377"/>
            <w:bookmarkEnd w:id="378"/>
            <w:bookmarkEnd w:id="379"/>
            <w:bookmarkEnd w:id="380"/>
            <w:bookmarkEnd w:id="381"/>
          </w:p>
        </w:tc>
        <w:tc>
          <w:tcPr>
            <w:tcW w:w="1098" w:type="dxa"/>
            <w:vAlign w:val="center"/>
          </w:tcPr>
          <w:p w14:paraId="1EBC3D80" w14:textId="4E0B5A25" w:rsidR="001C4523" w:rsidRPr="001657F1" w:rsidRDefault="0031347C" w:rsidP="00771773">
            <w:pPr>
              <w:rPr>
                <w:rFonts w:cs="Times New Roman"/>
                <w:sz w:val="26"/>
                <w:szCs w:val="26"/>
                <w:lang w:val="vi-VN"/>
              </w:rPr>
            </w:pPr>
            <w:r>
              <w:rPr>
                <w:rFonts w:cs="Times New Roman"/>
                <w:sz w:val="26"/>
                <w:szCs w:val="26"/>
              </w:rPr>
              <w:t>19</w:t>
            </w:r>
            <w:r w:rsidR="001C4523" w:rsidRPr="001657F1">
              <w:rPr>
                <w:rFonts w:cs="Times New Roman"/>
                <w:sz w:val="26"/>
                <w:szCs w:val="26"/>
                <w:lang w:val="vi-VN"/>
              </w:rPr>
              <w:t xml:space="preserve"> ngày</w:t>
            </w:r>
          </w:p>
        </w:tc>
      </w:tr>
    </w:tbl>
    <w:p w14:paraId="2573DBB7" w14:textId="77777777" w:rsidR="001C4523" w:rsidRPr="001C4523" w:rsidRDefault="001C4523" w:rsidP="001C4523">
      <w:pPr>
        <w:rPr>
          <w:lang w:val="vi-VN"/>
        </w:rPr>
      </w:pPr>
    </w:p>
    <w:p w14:paraId="19AFCDA4" w14:textId="6DC53833" w:rsidR="00AF5CCC" w:rsidRPr="00304E98" w:rsidRDefault="005F771E" w:rsidP="0017280A">
      <w:pPr>
        <w:pStyle w:val="Heading3"/>
        <w:jc w:val="center"/>
        <w:rPr>
          <w:rFonts w:ascii="Times New Roman" w:hAnsi="Times New Roman" w:cs="Times New Roman"/>
          <w:i/>
          <w:color w:val="auto"/>
          <w:sz w:val="26"/>
          <w:szCs w:val="26"/>
          <w:lang w:val="vi-VN"/>
        </w:rPr>
      </w:pPr>
      <w:bookmarkStart w:id="382" w:name="_Toc162343059"/>
      <w:bookmarkStart w:id="383" w:name="_Toc162347533"/>
      <w:r w:rsidRPr="00304E98">
        <w:rPr>
          <w:rFonts w:ascii="Times New Roman" w:hAnsi="Times New Roman" w:cs="Times New Roman"/>
          <w:i/>
          <w:color w:val="auto"/>
          <w:sz w:val="26"/>
          <w:szCs w:val="26"/>
          <w:lang w:val="vi-VN"/>
        </w:rPr>
        <w:t>Bảng 6.</w:t>
      </w:r>
      <w:r w:rsidR="0043590A" w:rsidRPr="00304E98">
        <w:rPr>
          <w:rFonts w:ascii="Times New Roman" w:hAnsi="Times New Roman" w:cs="Times New Roman"/>
          <w:i/>
          <w:color w:val="auto"/>
          <w:sz w:val="26"/>
          <w:szCs w:val="26"/>
          <w:lang w:val="vi-VN"/>
        </w:rPr>
        <w:t>1</w:t>
      </w:r>
      <w:r w:rsidRPr="00304E98">
        <w:rPr>
          <w:rFonts w:ascii="Times New Roman" w:hAnsi="Times New Roman" w:cs="Times New Roman"/>
          <w:i/>
          <w:color w:val="auto"/>
          <w:sz w:val="26"/>
          <w:szCs w:val="26"/>
          <w:lang w:val="vi-VN"/>
        </w:rPr>
        <w:t xml:space="preserve">: </w:t>
      </w:r>
      <w:r w:rsidR="00B41594" w:rsidRPr="00304E98">
        <w:rPr>
          <w:rFonts w:ascii="Times New Roman" w:hAnsi="Times New Roman" w:cs="Times New Roman"/>
          <w:i/>
          <w:color w:val="auto"/>
          <w:sz w:val="26"/>
          <w:szCs w:val="26"/>
          <w:lang w:val="vi-VN"/>
        </w:rPr>
        <w:t>Vị trí nhóm trong phát triển dự án</w:t>
      </w:r>
      <w:bookmarkEnd w:id="382"/>
      <w:bookmarkEnd w:id="383"/>
    </w:p>
    <w:p w14:paraId="1A295462" w14:textId="77777777" w:rsidR="001657F1" w:rsidRPr="001657F1" w:rsidRDefault="001657F1" w:rsidP="001657F1">
      <w:pPr>
        <w:rPr>
          <w:lang w:val="vi-VN"/>
        </w:rPr>
      </w:pPr>
    </w:p>
    <w:p w14:paraId="71C52104" w14:textId="53576093" w:rsidR="00BA5D79" w:rsidRPr="0030155E" w:rsidRDefault="00BA5D79" w:rsidP="00F41E6C">
      <w:pPr>
        <w:pStyle w:val="Heading1"/>
        <w:rPr>
          <w:rFonts w:ascii="Times New Roman" w:hAnsi="Times New Roman" w:cs="Times New Roman"/>
          <w:b/>
          <w:bCs/>
          <w:color w:val="auto"/>
          <w:sz w:val="26"/>
          <w:szCs w:val="26"/>
          <w:lang w:val="vi-VN"/>
        </w:rPr>
      </w:pPr>
      <w:bookmarkStart w:id="384" w:name="_Toc162343060"/>
      <w:bookmarkStart w:id="385" w:name="_Toc162347534"/>
      <w:r w:rsidRPr="0030155E">
        <w:rPr>
          <w:rFonts w:ascii="Times New Roman" w:hAnsi="Times New Roman" w:cs="Times New Roman"/>
          <w:b/>
          <w:bCs/>
          <w:color w:val="auto"/>
          <w:sz w:val="26"/>
          <w:szCs w:val="26"/>
          <w:lang w:val="vi-VN"/>
        </w:rPr>
        <w:t>6.</w:t>
      </w:r>
      <w:r w:rsidR="009454BF" w:rsidRPr="0030155E">
        <w:rPr>
          <w:rFonts w:ascii="Times New Roman" w:hAnsi="Times New Roman" w:cs="Times New Roman"/>
          <w:b/>
          <w:bCs/>
          <w:color w:val="auto"/>
          <w:sz w:val="26"/>
          <w:szCs w:val="26"/>
          <w:lang w:val="vi-VN"/>
        </w:rPr>
        <w:t>2</w:t>
      </w:r>
      <w:r w:rsidRPr="0030155E">
        <w:rPr>
          <w:rFonts w:ascii="Times New Roman" w:hAnsi="Times New Roman" w:cs="Times New Roman"/>
          <w:b/>
          <w:bCs/>
          <w:color w:val="auto"/>
          <w:sz w:val="26"/>
          <w:szCs w:val="26"/>
          <w:lang w:val="vi-VN"/>
        </w:rPr>
        <w:t xml:space="preserve"> Vị trí các cá nhân và nhóm trong phát triển dự án</w:t>
      </w:r>
      <w:bookmarkEnd w:id="384"/>
      <w:bookmarkEnd w:id="385"/>
    </w:p>
    <w:p w14:paraId="2F0412CE" w14:textId="77777777" w:rsidR="00874E09" w:rsidRPr="00874E09" w:rsidRDefault="00874E09" w:rsidP="00C34ADE">
      <w:pPr>
        <w:rPr>
          <w:lang w:val="vi-VN"/>
        </w:rPr>
      </w:pPr>
    </w:p>
    <w:tbl>
      <w:tblPr>
        <w:tblStyle w:val="TableGrid"/>
        <w:tblW w:w="0" w:type="auto"/>
        <w:jc w:val="center"/>
        <w:tblLook w:val="04A0" w:firstRow="1" w:lastRow="0" w:firstColumn="1" w:lastColumn="0" w:noHBand="0" w:noVBand="1"/>
      </w:tblPr>
      <w:tblGrid>
        <w:gridCol w:w="846"/>
        <w:gridCol w:w="2551"/>
        <w:gridCol w:w="2552"/>
        <w:gridCol w:w="3401"/>
      </w:tblGrid>
      <w:tr w:rsidR="001C4523" w:rsidRPr="00A23FCF" w14:paraId="536E77B7" w14:textId="77777777" w:rsidTr="00771773">
        <w:trPr>
          <w:jc w:val="center"/>
        </w:trPr>
        <w:tc>
          <w:tcPr>
            <w:tcW w:w="846" w:type="dxa"/>
            <w:vAlign w:val="center"/>
          </w:tcPr>
          <w:p w14:paraId="2D8DF740"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STT</w:t>
            </w:r>
          </w:p>
        </w:tc>
        <w:tc>
          <w:tcPr>
            <w:tcW w:w="2551" w:type="dxa"/>
            <w:vAlign w:val="center"/>
          </w:tcPr>
          <w:p w14:paraId="3A532319"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w:t>
            </w:r>
          </w:p>
        </w:tc>
        <w:tc>
          <w:tcPr>
            <w:tcW w:w="2552" w:type="dxa"/>
            <w:vAlign w:val="center"/>
          </w:tcPr>
          <w:p w14:paraId="22764F8C"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Số lượng thành viên</w:t>
            </w:r>
          </w:p>
        </w:tc>
        <w:tc>
          <w:tcPr>
            <w:tcW w:w="3401" w:type="dxa"/>
            <w:vAlign w:val="center"/>
          </w:tcPr>
          <w:p w14:paraId="2FD6830E"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Thành viên</w:t>
            </w:r>
          </w:p>
        </w:tc>
      </w:tr>
      <w:tr w:rsidR="001C4523" w:rsidRPr="00A23FCF" w14:paraId="7B002F25" w14:textId="77777777" w:rsidTr="00771773">
        <w:trPr>
          <w:jc w:val="center"/>
        </w:trPr>
        <w:tc>
          <w:tcPr>
            <w:tcW w:w="846" w:type="dxa"/>
            <w:vAlign w:val="center"/>
          </w:tcPr>
          <w:p w14:paraId="4FF39A32"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1</w:t>
            </w:r>
          </w:p>
        </w:tc>
        <w:tc>
          <w:tcPr>
            <w:tcW w:w="2551" w:type="dxa"/>
            <w:vAlign w:val="center"/>
          </w:tcPr>
          <w:p w14:paraId="4F6F4D86"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lập kế hoạch</w:t>
            </w:r>
          </w:p>
        </w:tc>
        <w:tc>
          <w:tcPr>
            <w:tcW w:w="2552" w:type="dxa"/>
            <w:vAlign w:val="center"/>
          </w:tcPr>
          <w:p w14:paraId="7BFDF3F4"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3401" w:type="dxa"/>
            <w:vAlign w:val="center"/>
          </w:tcPr>
          <w:p w14:paraId="5884D585"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NND, NTD</w:t>
            </w:r>
          </w:p>
        </w:tc>
      </w:tr>
      <w:tr w:rsidR="001C4523" w:rsidRPr="00A23FCF" w14:paraId="227EB7B3" w14:textId="77777777" w:rsidTr="00771773">
        <w:trPr>
          <w:jc w:val="center"/>
        </w:trPr>
        <w:tc>
          <w:tcPr>
            <w:tcW w:w="846" w:type="dxa"/>
            <w:vAlign w:val="center"/>
          </w:tcPr>
          <w:p w14:paraId="511DAADB"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2551" w:type="dxa"/>
            <w:vAlign w:val="center"/>
          </w:tcPr>
          <w:p w14:paraId="7A307CAE"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thiết kế</w:t>
            </w:r>
          </w:p>
        </w:tc>
        <w:tc>
          <w:tcPr>
            <w:tcW w:w="2552" w:type="dxa"/>
            <w:vAlign w:val="center"/>
          </w:tcPr>
          <w:p w14:paraId="312C1958"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3401" w:type="dxa"/>
            <w:vAlign w:val="center"/>
          </w:tcPr>
          <w:p w14:paraId="03D521CF"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 NTD</w:t>
            </w:r>
          </w:p>
        </w:tc>
      </w:tr>
      <w:tr w:rsidR="001C4523" w:rsidRPr="00A23FCF" w14:paraId="657440A3" w14:textId="77777777" w:rsidTr="00771773">
        <w:trPr>
          <w:jc w:val="center"/>
        </w:trPr>
        <w:tc>
          <w:tcPr>
            <w:tcW w:w="846" w:type="dxa"/>
            <w:vAlign w:val="center"/>
          </w:tcPr>
          <w:p w14:paraId="725A1C06"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3</w:t>
            </w:r>
          </w:p>
        </w:tc>
        <w:tc>
          <w:tcPr>
            <w:tcW w:w="2551" w:type="dxa"/>
            <w:vAlign w:val="center"/>
          </w:tcPr>
          <w:p w14:paraId="05F215C2"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phân tích</w:t>
            </w:r>
          </w:p>
        </w:tc>
        <w:tc>
          <w:tcPr>
            <w:tcW w:w="2552" w:type="dxa"/>
            <w:vAlign w:val="center"/>
          </w:tcPr>
          <w:p w14:paraId="33396574"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1</w:t>
            </w:r>
          </w:p>
        </w:tc>
        <w:tc>
          <w:tcPr>
            <w:tcW w:w="3401" w:type="dxa"/>
            <w:vAlign w:val="center"/>
          </w:tcPr>
          <w:p w14:paraId="3BF5F2E6"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w:t>
            </w:r>
          </w:p>
        </w:tc>
      </w:tr>
      <w:tr w:rsidR="001C4523" w:rsidRPr="00A23FCF" w14:paraId="753168F5" w14:textId="77777777" w:rsidTr="00771773">
        <w:trPr>
          <w:jc w:val="center"/>
        </w:trPr>
        <w:tc>
          <w:tcPr>
            <w:tcW w:w="846" w:type="dxa"/>
            <w:vAlign w:val="center"/>
          </w:tcPr>
          <w:p w14:paraId="37E09A50"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4</w:t>
            </w:r>
          </w:p>
        </w:tc>
        <w:tc>
          <w:tcPr>
            <w:tcW w:w="2551" w:type="dxa"/>
            <w:vAlign w:val="center"/>
          </w:tcPr>
          <w:p w14:paraId="3E8CB485"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lập trình</w:t>
            </w:r>
          </w:p>
        </w:tc>
        <w:tc>
          <w:tcPr>
            <w:tcW w:w="2552" w:type="dxa"/>
            <w:vAlign w:val="center"/>
          </w:tcPr>
          <w:p w14:paraId="36F63AC4"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2</w:t>
            </w:r>
          </w:p>
        </w:tc>
        <w:tc>
          <w:tcPr>
            <w:tcW w:w="3401" w:type="dxa"/>
            <w:vAlign w:val="center"/>
          </w:tcPr>
          <w:p w14:paraId="1F3952FD"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NND, NTD</w:t>
            </w:r>
          </w:p>
        </w:tc>
      </w:tr>
      <w:tr w:rsidR="001C4523" w:rsidRPr="00A23FCF" w14:paraId="0004ECA4" w14:textId="77777777" w:rsidTr="00771773">
        <w:trPr>
          <w:jc w:val="center"/>
        </w:trPr>
        <w:tc>
          <w:tcPr>
            <w:tcW w:w="846" w:type="dxa"/>
            <w:vAlign w:val="center"/>
          </w:tcPr>
          <w:p w14:paraId="03946FED"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5</w:t>
            </w:r>
          </w:p>
        </w:tc>
        <w:tc>
          <w:tcPr>
            <w:tcW w:w="2551" w:type="dxa"/>
            <w:vAlign w:val="center"/>
          </w:tcPr>
          <w:p w14:paraId="70968061"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kiểm thử</w:t>
            </w:r>
          </w:p>
        </w:tc>
        <w:tc>
          <w:tcPr>
            <w:tcW w:w="2552" w:type="dxa"/>
            <w:vAlign w:val="center"/>
          </w:tcPr>
          <w:p w14:paraId="58C80CA9"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1</w:t>
            </w:r>
          </w:p>
        </w:tc>
        <w:tc>
          <w:tcPr>
            <w:tcW w:w="3401" w:type="dxa"/>
            <w:vAlign w:val="center"/>
          </w:tcPr>
          <w:p w14:paraId="0D9AA051"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w:t>
            </w:r>
          </w:p>
        </w:tc>
      </w:tr>
      <w:tr w:rsidR="001C4523" w:rsidRPr="00A23FCF" w14:paraId="7170E473" w14:textId="77777777" w:rsidTr="00771773">
        <w:trPr>
          <w:jc w:val="center"/>
        </w:trPr>
        <w:tc>
          <w:tcPr>
            <w:tcW w:w="846" w:type="dxa"/>
            <w:vAlign w:val="center"/>
          </w:tcPr>
          <w:p w14:paraId="57F6FF4E"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6</w:t>
            </w:r>
          </w:p>
        </w:tc>
        <w:tc>
          <w:tcPr>
            <w:tcW w:w="2551" w:type="dxa"/>
            <w:vAlign w:val="center"/>
          </w:tcPr>
          <w:p w14:paraId="39AD483A"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Nhóm triển khai</w:t>
            </w:r>
          </w:p>
        </w:tc>
        <w:tc>
          <w:tcPr>
            <w:tcW w:w="2552" w:type="dxa"/>
            <w:vAlign w:val="center"/>
          </w:tcPr>
          <w:p w14:paraId="47B8A832"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3</w:t>
            </w:r>
          </w:p>
        </w:tc>
        <w:tc>
          <w:tcPr>
            <w:tcW w:w="3401" w:type="dxa"/>
            <w:vAlign w:val="center"/>
          </w:tcPr>
          <w:p w14:paraId="121958D0" w14:textId="77777777" w:rsidR="001C4523" w:rsidRPr="00A23FCF" w:rsidRDefault="001C4523" w:rsidP="00771773">
            <w:pPr>
              <w:spacing w:after="240"/>
              <w:jc w:val="center"/>
              <w:rPr>
                <w:rFonts w:cs="Times New Roman"/>
                <w:sz w:val="26"/>
                <w:szCs w:val="26"/>
                <w:lang w:val="vi-VN"/>
              </w:rPr>
            </w:pPr>
            <w:r w:rsidRPr="00A23FCF">
              <w:rPr>
                <w:rFonts w:cs="Times New Roman"/>
                <w:sz w:val="26"/>
                <w:szCs w:val="26"/>
                <w:lang w:val="vi-VN"/>
              </w:rPr>
              <w:t>BHT, NND, NTD</w:t>
            </w:r>
          </w:p>
        </w:tc>
      </w:tr>
    </w:tbl>
    <w:p w14:paraId="541A649C" w14:textId="77777777" w:rsidR="00C34ADE" w:rsidRDefault="00C34ADE" w:rsidP="00C361E0">
      <w:pPr>
        <w:rPr>
          <w:rFonts w:cs="Times New Roman"/>
          <w:i/>
          <w:iCs/>
          <w:sz w:val="26"/>
          <w:szCs w:val="26"/>
          <w:lang w:val="vi-VN"/>
        </w:rPr>
      </w:pPr>
    </w:p>
    <w:p w14:paraId="118BC43E" w14:textId="7698845A" w:rsidR="0094378A" w:rsidRPr="0030155E" w:rsidRDefault="00BA5D79" w:rsidP="007B75C9">
      <w:pPr>
        <w:pStyle w:val="Heading3"/>
        <w:jc w:val="center"/>
        <w:rPr>
          <w:rFonts w:ascii="Times New Roman" w:hAnsi="Times New Roman" w:cs="Times New Roman"/>
          <w:i/>
          <w:iCs/>
          <w:color w:val="auto"/>
          <w:sz w:val="26"/>
          <w:szCs w:val="26"/>
          <w:lang w:val="vi-VN"/>
        </w:rPr>
      </w:pPr>
      <w:bookmarkStart w:id="386" w:name="_Toc162343061"/>
      <w:bookmarkStart w:id="387" w:name="_Toc162347535"/>
      <w:r w:rsidRPr="0030155E">
        <w:rPr>
          <w:rFonts w:ascii="Times New Roman" w:hAnsi="Times New Roman" w:cs="Times New Roman"/>
          <w:i/>
          <w:iCs/>
          <w:color w:val="auto"/>
          <w:sz w:val="26"/>
          <w:szCs w:val="26"/>
          <w:lang w:val="vi-VN"/>
        </w:rPr>
        <w:t>Bảng 6.</w:t>
      </w:r>
      <w:r w:rsidR="00951CD2">
        <w:rPr>
          <w:rFonts w:ascii="Times New Roman" w:hAnsi="Times New Roman" w:cs="Times New Roman"/>
          <w:i/>
          <w:iCs/>
          <w:color w:val="auto"/>
          <w:sz w:val="26"/>
          <w:szCs w:val="26"/>
          <w:lang w:val="vi-VN"/>
        </w:rPr>
        <w:t>2</w:t>
      </w:r>
      <w:r w:rsidRPr="0030155E">
        <w:rPr>
          <w:rFonts w:ascii="Times New Roman" w:hAnsi="Times New Roman" w:cs="Times New Roman"/>
          <w:i/>
          <w:iCs/>
          <w:color w:val="auto"/>
          <w:sz w:val="26"/>
          <w:szCs w:val="26"/>
          <w:lang w:val="vi-VN"/>
        </w:rPr>
        <w:t>: Vị trí cá nhân</w:t>
      </w:r>
      <w:r w:rsidR="00D8506A">
        <w:rPr>
          <w:rFonts w:ascii="Times New Roman" w:hAnsi="Times New Roman" w:cs="Times New Roman"/>
          <w:i/>
          <w:iCs/>
          <w:color w:val="auto"/>
          <w:sz w:val="26"/>
          <w:szCs w:val="26"/>
          <w:lang w:val="vi-VN"/>
        </w:rPr>
        <w:t xml:space="preserve"> và nhóm</w:t>
      </w:r>
      <w:r w:rsidRPr="0030155E">
        <w:rPr>
          <w:rFonts w:ascii="Times New Roman" w:hAnsi="Times New Roman" w:cs="Times New Roman"/>
          <w:i/>
          <w:iCs/>
          <w:color w:val="auto"/>
          <w:sz w:val="26"/>
          <w:szCs w:val="26"/>
          <w:lang w:val="vi-VN"/>
        </w:rPr>
        <w:t xml:space="preserve"> trong nhóm phát triển</w:t>
      </w:r>
      <w:bookmarkEnd w:id="386"/>
      <w:bookmarkEnd w:id="387"/>
    </w:p>
    <w:p w14:paraId="15817BBC" w14:textId="77777777" w:rsidR="0094378A" w:rsidRDefault="0094378A">
      <w:pPr>
        <w:rPr>
          <w:rFonts w:cs="Times New Roman"/>
          <w:sz w:val="26"/>
          <w:szCs w:val="26"/>
          <w:lang w:val="vi-VN"/>
        </w:rPr>
      </w:pPr>
      <w:r>
        <w:rPr>
          <w:rFonts w:cs="Times New Roman"/>
          <w:sz w:val="26"/>
          <w:szCs w:val="26"/>
          <w:lang w:val="vi-VN"/>
        </w:rPr>
        <w:br w:type="page"/>
      </w:r>
    </w:p>
    <w:p w14:paraId="02FC6647" w14:textId="6C8DC312" w:rsidR="001A31A8" w:rsidRDefault="00112A24" w:rsidP="001A31A8">
      <w:pPr>
        <w:pStyle w:val="Heading1"/>
        <w:jc w:val="center"/>
        <w:rPr>
          <w:rFonts w:ascii="Times New Roman" w:hAnsi="Times New Roman" w:cs="Times New Roman"/>
          <w:b/>
          <w:bCs/>
          <w:color w:val="auto"/>
          <w:sz w:val="26"/>
          <w:szCs w:val="26"/>
          <w:lang w:val="vi-VN"/>
        </w:rPr>
      </w:pPr>
      <w:bookmarkStart w:id="388" w:name="_Toc162347536"/>
      <w:r w:rsidRPr="0030155E">
        <w:rPr>
          <w:rFonts w:ascii="Times New Roman" w:hAnsi="Times New Roman" w:cs="Times New Roman"/>
          <w:b/>
          <w:bCs/>
          <w:color w:val="auto"/>
          <w:sz w:val="26"/>
          <w:szCs w:val="26"/>
          <w:lang w:val="vi-VN"/>
        </w:rPr>
        <w:lastRenderedPageBreak/>
        <w:t>CHƯƠNG 7: QUẢN LÝ CẤU HÌNH</w:t>
      </w:r>
      <w:bookmarkEnd w:id="388"/>
    </w:p>
    <w:p w14:paraId="6C493768" w14:textId="77777777" w:rsidR="00493CA0" w:rsidRPr="00912852" w:rsidRDefault="001A31A8" w:rsidP="00912852">
      <w:pPr>
        <w:pStyle w:val="Heading1"/>
        <w:rPr>
          <w:rFonts w:ascii="Times New Roman" w:hAnsi="Times New Roman" w:cs="Times New Roman"/>
          <w:b/>
          <w:bCs/>
          <w:color w:val="auto"/>
          <w:sz w:val="26"/>
          <w:szCs w:val="26"/>
          <w:lang w:val="vi-VN"/>
        </w:rPr>
      </w:pPr>
      <w:bookmarkStart w:id="389" w:name="_Toc162343062"/>
      <w:bookmarkStart w:id="390" w:name="_Toc162347537"/>
      <w:r w:rsidRPr="00912852">
        <w:rPr>
          <w:rFonts w:ascii="Times New Roman" w:hAnsi="Times New Roman" w:cs="Times New Roman"/>
          <w:b/>
          <w:bCs/>
          <w:color w:val="auto"/>
          <w:sz w:val="26"/>
          <w:szCs w:val="26"/>
          <w:lang w:val="vi-VN"/>
        </w:rPr>
        <w:t xml:space="preserve">7.1. </w:t>
      </w:r>
      <w:r w:rsidR="006F78CA" w:rsidRPr="00912852">
        <w:rPr>
          <w:rFonts w:ascii="Times New Roman" w:hAnsi="Times New Roman" w:cs="Times New Roman"/>
          <w:b/>
          <w:bCs/>
          <w:color w:val="auto"/>
          <w:sz w:val="26"/>
          <w:szCs w:val="26"/>
          <w:lang w:val="vi-VN"/>
        </w:rPr>
        <w:t>Hoạt động quản lý cấu hình</w:t>
      </w:r>
      <w:bookmarkEnd w:id="389"/>
      <w:bookmarkEnd w:id="390"/>
      <w:r w:rsidR="006F78CA" w:rsidRPr="00912852">
        <w:rPr>
          <w:rFonts w:ascii="Times New Roman" w:hAnsi="Times New Roman" w:cs="Times New Roman"/>
          <w:b/>
          <w:bCs/>
          <w:color w:val="auto"/>
          <w:sz w:val="26"/>
          <w:szCs w:val="26"/>
          <w:lang w:val="vi-VN"/>
        </w:rPr>
        <w:t xml:space="preserve"> </w:t>
      </w:r>
    </w:p>
    <w:p w14:paraId="12071AAC" w14:textId="4AFB7AE9" w:rsidR="00D34BC6" w:rsidRDefault="00A05C4E" w:rsidP="003053AD">
      <w:pPr>
        <w:pStyle w:val="Heading2"/>
        <w:rPr>
          <w:rFonts w:ascii="Times New Roman" w:eastAsia="Times New Roman" w:hAnsi="Times New Roman" w:cs="Times New Roman"/>
          <w:b/>
          <w:color w:val="auto"/>
          <w:lang w:val="vi-VN"/>
        </w:rPr>
      </w:pPr>
      <w:bookmarkStart w:id="391" w:name="_Toc162343063"/>
      <w:bookmarkStart w:id="392" w:name="_Toc162347538"/>
      <w:r w:rsidRPr="00A23FCF">
        <w:rPr>
          <w:rFonts w:ascii="Times New Roman" w:eastAsia="Times New Roman" w:hAnsi="Times New Roman" w:cs="Times New Roman"/>
          <w:b/>
          <w:color w:val="auto"/>
          <w:lang w:val="vi-VN"/>
        </w:rPr>
        <w:t>7.</w:t>
      </w:r>
      <w:r w:rsidR="006229D6" w:rsidRPr="00A23FCF">
        <w:rPr>
          <w:rFonts w:ascii="Times New Roman" w:eastAsia="Times New Roman" w:hAnsi="Times New Roman" w:cs="Times New Roman"/>
          <w:b/>
          <w:color w:val="auto"/>
          <w:lang w:val="vi-VN"/>
        </w:rPr>
        <w:t>1</w:t>
      </w:r>
      <w:r w:rsidR="006229D6" w:rsidRPr="00912852">
        <w:rPr>
          <w:rFonts w:ascii="Times New Roman" w:eastAsia="Times New Roman" w:hAnsi="Times New Roman" w:cs="Times New Roman"/>
          <w:b/>
          <w:color w:val="auto"/>
          <w:lang w:val="vi-VN"/>
        </w:rPr>
        <w:t>.</w:t>
      </w:r>
      <w:r w:rsidR="00493CA0" w:rsidRPr="00912852">
        <w:rPr>
          <w:rFonts w:ascii="Times New Roman" w:eastAsia="Times New Roman" w:hAnsi="Times New Roman" w:cs="Times New Roman"/>
          <w:b/>
          <w:color w:val="auto"/>
          <w:lang w:val="vi-VN"/>
        </w:rPr>
        <w:t>1.</w:t>
      </w:r>
      <w:r w:rsidR="006229D6" w:rsidRPr="00912852">
        <w:rPr>
          <w:rFonts w:ascii="Times New Roman" w:eastAsia="Times New Roman" w:hAnsi="Times New Roman" w:cs="Times New Roman"/>
          <w:b/>
          <w:color w:val="auto"/>
          <w:lang w:val="vi-VN"/>
        </w:rPr>
        <w:t xml:space="preserve"> </w:t>
      </w:r>
      <w:r w:rsidRPr="00A23FCF">
        <w:rPr>
          <w:rFonts w:ascii="Times New Roman" w:eastAsia="Times New Roman" w:hAnsi="Times New Roman" w:cs="Times New Roman"/>
          <w:b/>
          <w:color w:val="auto"/>
          <w:lang w:val="vi-VN"/>
        </w:rPr>
        <w:t xml:space="preserve"> </w:t>
      </w:r>
      <w:r w:rsidR="00764D68" w:rsidRPr="00A23FCF">
        <w:rPr>
          <w:rFonts w:ascii="Times New Roman" w:eastAsia="Times New Roman" w:hAnsi="Times New Roman" w:cs="Times New Roman"/>
          <w:b/>
          <w:color w:val="auto"/>
          <w:lang w:val="vi-VN"/>
        </w:rPr>
        <w:t>Quản</w:t>
      </w:r>
      <w:r w:rsidR="00764D68" w:rsidRPr="00912852">
        <w:rPr>
          <w:rFonts w:ascii="Times New Roman" w:eastAsia="Times New Roman" w:hAnsi="Times New Roman" w:cs="Times New Roman"/>
          <w:b/>
          <w:color w:val="auto"/>
          <w:lang w:val="vi-VN"/>
        </w:rPr>
        <w:t xml:space="preserve"> lý cấu hình </w:t>
      </w:r>
      <w:r w:rsidR="006229D6" w:rsidRPr="00912852">
        <w:rPr>
          <w:rFonts w:ascii="Times New Roman" w:eastAsia="Times New Roman" w:hAnsi="Times New Roman" w:cs="Times New Roman"/>
          <w:b/>
          <w:color w:val="auto"/>
          <w:lang w:val="vi-VN"/>
        </w:rPr>
        <w:t>code</w:t>
      </w:r>
      <w:bookmarkEnd w:id="391"/>
      <w:bookmarkEnd w:id="392"/>
    </w:p>
    <w:p w14:paraId="6784E9B5" w14:textId="77777777" w:rsidR="00F22456" w:rsidRPr="00AE5B46" w:rsidRDefault="00F22456" w:rsidP="00F22456">
      <w:pPr>
        <w:pStyle w:val="ListParagraph"/>
        <w:numPr>
          <w:ilvl w:val="0"/>
          <w:numId w:val="49"/>
        </w:numPr>
        <w:jc w:val="both"/>
        <w:rPr>
          <w:rFonts w:cs="Times New Roman"/>
          <w:bCs/>
          <w:sz w:val="26"/>
          <w:szCs w:val="26"/>
          <w:lang w:val="vi-VN"/>
        </w:rPr>
      </w:pPr>
      <w:r w:rsidRPr="00AE5B46">
        <w:rPr>
          <w:rFonts w:cs="Times New Roman"/>
          <w:bCs/>
          <w:sz w:val="26"/>
          <w:szCs w:val="26"/>
          <w:lang w:val="vi-VN"/>
        </w:rPr>
        <w:t>Xác định cấu hình cần thiết: Xác định các thông số cấu hình quan trọng cho ứng dụng quản lý quán bida của bạn, bao gồm cài đặt hệ thống, thông tin kết nối cơ sở dữ liệu, cấu hình bảo mật</w:t>
      </w:r>
    </w:p>
    <w:p w14:paraId="7106AACE" w14:textId="77777777" w:rsidR="00F22456" w:rsidRPr="00AE5B46" w:rsidRDefault="00F22456" w:rsidP="00F22456">
      <w:pPr>
        <w:pStyle w:val="ListParagraph"/>
        <w:numPr>
          <w:ilvl w:val="0"/>
          <w:numId w:val="49"/>
        </w:numPr>
        <w:jc w:val="both"/>
        <w:rPr>
          <w:rFonts w:cs="Times New Roman"/>
          <w:bCs/>
          <w:sz w:val="26"/>
          <w:szCs w:val="26"/>
          <w:lang w:val="vi-VN"/>
        </w:rPr>
      </w:pPr>
      <w:r w:rsidRPr="00AE5B46">
        <w:rPr>
          <w:rFonts w:cs="Times New Roman"/>
          <w:bCs/>
          <w:sz w:val="26"/>
          <w:szCs w:val="26"/>
          <w:lang w:val="vi-VN"/>
        </w:rPr>
        <w:t>Quản lý cấu hình bằng mã (Code Management): Sử dụng hệ thống quản lý mã nguồn như Git để theo dõi và quản lý các thay đổi trong các tệp cấu hình.</w:t>
      </w:r>
    </w:p>
    <w:p w14:paraId="1D47D361" w14:textId="04EF3CA4" w:rsidR="00F22456" w:rsidRPr="00F22456" w:rsidRDefault="00F22456" w:rsidP="00F22456">
      <w:pPr>
        <w:pStyle w:val="ListParagraph"/>
        <w:numPr>
          <w:ilvl w:val="0"/>
          <w:numId w:val="49"/>
        </w:numPr>
        <w:jc w:val="both"/>
        <w:rPr>
          <w:rFonts w:cs="Times New Roman"/>
          <w:bCs/>
          <w:sz w:val="26"/>
          <w:szCs w:val="26"/>
          <w:lang w:val="vi-VN"/>
        </w:rPr>
      </w:pPr>
      <w:r w:rsidRPr="00AE5B46">
        <w:rPr>
          <w:rFonts w:cs="Times New Roman"/>
          <w:bCs/>
          <w:sz w:val="26"/>
          <w:szCs w:val="26"/>
          <w:lang w:val="vi-VN"/>
        </w:rPr>
        <w:t>Sử dụng các thư viện quản lý cấu hình: Sử dụng các thư viện hoặc framework quản lý cấu hình có sẵn trong ngôn ngữ lập trình của bạn để dễ dàng đọc và áp dụng các giá trị cấu hình trong mã nguồn.</w:t>
      </w:r>
    </w:p>
    <w:p w14:paraId="0CA722B0" w14:textId="5EDCB4C4" w:rsidR="00AA1CA8" w:rsidRDefault="00D34BC6" w:rsidP="00115F98">
      <w:pPr>
        <w:jc w:val="center"/>
        <w:rPr>
          <w:rFonts w:eastAsia="Times New Roman" w:cs="Times New Roman"/>
          <w:i/>
          <w:sz w:val="26"/>
          <w:szCs w:val="26"/>
          <w:lang w:val="vi-VN"/>
        </w:rPr>
      </w:pPr>
      <w:r w:rsidRPr="00D34BC6">
        <w:rPr>
          <w:rFonts w:eastAsia="Times New Roman" w:cs="Times New Roman"/>
          <w:i/>
          <w:noProof/>
          <w:sz w:val="26"/>
          <w:szCs w:val="26"/>
          <w:lang w:val="vi-VN"/>
        </w:rPr>
        <w:drawing>
          <wp:inline distT="0" distB="0" distL="0" distR="0" wp14:anchorId="20F5DD49" wp14:editId="16E7D223">
            <wp:extent cx="5943600" cy="3714750"/>
            <wp:effectExtent l="0" t="0" r="0" b="0"/>
            <wp:docPr id="118257306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73065" name="Picture 1" descr="A computer screen shot of a program&#10;&#10;Description automatically generated"/>
                    <pic:cNvPicPr/>
                  </pic:nvPicPr>
                  <pic:blipFill>
                    <a:blip r:embed="rId31"/>
                    <a:stretch>
                      <a:fillRect/>
                    </a:stretch>
                  </pic:blipFill>
                  <pic:spPr>
                    <a:xfrm>
                      <a:off x="0" y="0"/>
                      <a:ext cx="5943600" cy="3714750"/>
                    </a:xfrm>
                    <a:prstGeom prst="rect">
                      <a:avLst/>
                    </a:prstGeom>
                  </pic:spPr>
                </pic:pic>
              </a:graphicData>
            </a:graphic>
          </wp:inline>
        </w:drawing>
      </w:r>
    </w:p>
    <w:p w14:paraId="4D42F6E2" w14:textId="0905DB83" w:rsidR="00493CA0" w:rsidRPr="00912852" w:rsidRDefault="00004B78" w:rsidP="00912852">
      <w:pPr>
        <w:pStyle w:val="Heading3"/>
        <w:jc w:val="center"/>
        <w:rPr>
          <w:rFonts w:ascii="Times New Roman" w:eastAsia="Times New Roman" w:hAnsi="Times New Roman" w:cs="Times New Roman"/>
          <w:bCs/>
          <w:i/>
          <w:iCs/>
          <w:color w:val="auto"/>
          <w:sz w:val="26"/>
          <w:szCs w:val="26"/>
          <w:lang w:val="vi-VN"/>
        </w:rPr>
      </w:pPr>
      <w:bookmarkStart w:id="393" w:name="_Toc162343064"/>
      <w:bookmarkStart w:id="394" w:name="_Toc162347539"/>
      <w:r w:rsidRPr="00912852">
        <w:rPr>
          <w:rFonts w:ascii="Times New Roman" w:eastAsia="Times New Roman" w:hAnsi="Times New Roman" w:cs="Times New Roman"/>
          <w:bCs/>
          <w:i/>
          <w:iCs/>
          <w:color w:val="auto"/>
          <w:sz w:val="26"/>
          <w:szCs w:val="26"/>
          <w:lang w:val="vi-VN"/>
        </w:rPr>
        <w:t xml:space="preserve">Hình 7.1: Quản lý cấu hình code trong </w:t>
      </w:r>
      <w:r w:rsidR="008C37BB" w:rsidRPr="00912852">
        <w:rPr>
          <w:rFonts w:ascii="Times New Roman" w:eastAsia="Times New Roman" w:hAnsi="Times New Roman" w:cs="Times New Roman"/>
          <w:bCs/>
          <w:i/>
          <w:iCs/>
          <w:color w:val="auto"/>
          <w:sz w:val="26"/>
          <w:szCs w:val="26"/>
          <w:lang w:val="vi-VN"/>
        </w:rPr>
        <w:t>visual Studio</w:t>
      </w:r>
      <w:bookmarkEnd w:id="393"/>
      <w:bookmarkEnd w:id="394"/>
    </w:p>
    <w:p w14:paraId="3BCF43FA" w14:textId="53B4426B" w:rsidR="006229D6" w:rsidRPr="00912852" w:rsidRDefault="006229D6" w:rsidP="00912852">
      <w:pPr>
        <w:pStyle w:val="Heading2"/>
        <w:rPr>
          <w:rFonts w:ascii="Times New Roman" w:hAnsi="Times New Roman" w:cs="Times New Roman"/>
          <w:b/>
          <w:bCs/>
          <w:color w:val="auto"/>
          <w:lang w:val="vi-VN"/>
        </w:rPr>
      </w:pPr>
      <w:bookmarkStart w:id="395" w:name="_Toc162343065"/>
      <w:bookmarkStart w:id="396" w:name="_Toc162347540"/>
      <w:r w:rsidRPr="00912852">
        <w:rPr>
          <w:rFonts w:ascii="Times New Roman" w:hAnsi="Times New Roman" w:cs="Times New Roman"/>
          <w:b/>
          <w:bCs/>
          <w:color w:val="auto"/>
          <w:lang w:val="vi-VN"/>
        </w:rPr>
        <w:t>7.</w:t>
      </w:r>
      <w:r w:rsidR="00493CA0" w:rsidRPr="00912852">
        <w:rPr>
          <w:rFonts w:ascii="Times New Roman" w:hAnsi="Times New Roman" w:cs="Times New Roman"/>
          <w:b/>
          <w:bCs/>
          <w:color w:val="auto"/>
          <w:lang w:val="vi-VN"/>
        </w:rPr>
        <w:t>1.</w:t>
      </w:r>
      <w:r w:rsidRPr="00912852">
        <w:rPr>
          <w:rFonts w:ascii="Times New Roman" w:hAnsi="Times New Roman" w:cs="Times New Roman"/>
          <w:b/>
          <w:bCs/>
          <w:color w:val="auto"/>
          <w:lang w:val="vi-VN"/>
        </w:rPr>
        <w:t xml:space="preserve">2. </w:t>
      </w:r>
      <w:r w:rsidR="00B66F28" w:rsidRPr="00912852">
        <w:rPr>
          <w:rFonts w:ascii="Times New Roman" w:hAnsi="Times New Roman" w:cs="Times New Roman"/>
          <w:b/>
          <w:bCs/>
          <w:color w:val="auto"/>
          <w:lang w:val="vi-VN"/>
        </w:rPr>
        <w:t xml:space="preserve">Quản lý </w:t>
      </w:r>
      <w:r w:rsidR="009F1D4F" w:rsidRPr="00912852">
        <w:rPr>
          <w:rFonts w:ascii="Times New Roman" w:hAnsi="Times New Roman" w:cs="Times New Roman"/>
          <w:b/>
          <w:bCs/>
          <w:color w:val="auto"/>
          <w:lang w:val="vi-VN"/>
        </w:rPr>
        <w:t xml:space="preserve">cấu hình </w:t>
      </w:r>
      <w:r w:rsidR="001C50AC" w:rsidRPr="00912852">
        <w:rPr>
          <w:rFonts w:ascii="Times New Roman" w:hAnsi="Times New Roman" w:cs="Times New Roman"/>
          <w:b/>
          <w:bCs/>
          <w:color w:val="auto"/>
          <w:lang w:val="vi-VN"/>
        </w:rPr>
        <w:t>trello</w:t>
      </w:r>
      <w:bookmarkEnd w:id="395"/>
      <w:bookmarkEnd w:id="396"/>
    </w:p>
    <w:p w14:paraId="4045979B" w14:textId="4ACC5C39"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Tạo bảng Trello cho quản lý cấu hình: Tạo một bảng Trello mới hoặc sử dụng một bảng đã có để quản lý cấu hình cho quán bida của bạn.</w:t>
      </w:r>
    </w:p>
    <w:p w14:paraId="48D5ED93" w14:textId="43CA9E81"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 xml:space="preserve">Tạo danh sách cho các loại cấu hình: Tạo các danh sách trên bảng Trello để phân loại các loại cấu hình khác </w:t>
      </w:r>
      <w:r w:rsidR="00C54BF4">
        <w:rPr>
          <w:rFonts w:eastAsia="Times New Roman" w:cs="Times New Roman"/>
          <w:sz w:val="26"/>
          <w:szCs w:val="26"/>
          <w:lang w:val="vi-VN"/>
        </w:rPr>
        <w:t>nhau.</w:t>
      </w:r>
    </w:p>
    <w:p w14:paraId="5207F931" w14:textId="03FF570E"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 xml:space="preserve">Tạo thẻ cho mỗi mục cấu hình: Trong mỗi danh sách, tạo một thẻ cho mỗi mục cấu hình cụ </w:t>
      </w:r>
      <w:r w:rsidR="00C54BF4">
        <w:rPr>
          <w:rFonts w:eastAsia="Times New Roman" w:cs="Times New Roman"/>
          <w:sz w:val="26"/>
          <w:szCs w:val="26"/>
          <w:lang w:val="vi-VN"/>
        </w:rPr>
        <w:t>thể.</w:t>
      </w:r>
    </w:p>
    <w:p w14:paraId="16EFB002" w14:textId="77777777"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lastRenderedPageBreak/>
        <w:t>Ghi chú và chi tiết cấu hình: Trên mỗi thẻ, ghi chú chi tiết về mục cấu hình đó, bao gồm mô tả, cài đặt, thông tin liên hệ và bất kỳ thông tin quan trọng nào khác.</w:t>
      </w:r>
    </w:p>
    <w:p w14:paraId="04400317" w14:textId="77777777" w:rsidR="000572A6" w:rsidRPr="000572A6" w:rsidRDefault="000572A6" w:rsidP="00B54A80">
      <w:pPr>
        <w:pStyle w:val="ListParagraph"/>
        <w:numPr>
          <w:ilvl w:val="0"/>
          <w:numId w:val="50"/>
        </w:numPr>
        <w:spacing w:after="0" w:line="240" w:lineRule="auto"/>
        <w:jc w:val="both"/>
        <w:rPr>
          <w:rFonts w:eastAsia="Times New Roman" w:cs="Times New Roman"/>
          <w:sz w:val="26"/>
          <w:szCs w:val="26"/>
          <w:lang w:val="vi-VN"/>
        </w:rPr>
      </w:pPr>
      <w:r w:rsidRPr="000572A6">
        <w:rPr>
          <w:rFonts w:eastAsia="Times New Roman" w:cs="Times New Roman"/>
          <w:sz w:val="26"/>
          <w:szCs w:val="26"/>
          <w:lang w:val="vi-VN"/>
        </w:rPr>
        <w:t>Quản lý tài liệu và hướng dẫn: Nếu có tài liệu hoặc hướng dẫn liên quan đến cấu hình, bạn có thể gắn kết chúng vào thẻ Trello để nhân viên có thể dễ dàng truy cập và tham khảo.</w:t>
      </w:r>
    </w:p>
    <w:p w14:paraId="40F68DA4" w14:textId="2974ADD0" w:rsidR="003A11D8" w:rsidRDefault="00415BE5" w:rsidP="00415BE5">
      <w:pPr>
        <w:jc w:val="center"/>
        <w:rPr>
          <w:rFonts w:cs="Times New Roman"/>
          <w:b/>
          <w:bCs/>
          <w:sz w:val="26"/>
          <w:szCs w:val="26"/>
          <w:lang w:val="vi-VN"/>
        </w:rPr>
      </w:pPr>
      <w:r w:rsidRPr="00A23FCF">
        <w:rPr>
          <w:noProof/>
          <w:lang w:val="vi-VN"/>
        </w:rPr>
        <w:drawing>
          <wp:inline distT="0" distB="0" distL="0" distR="0" wp14:anchorId="7C3CD1F6" wp14:editId="01526A7E">
            <wp:extent cx="5534025" cy="3006725"/>
            <wp:effectExtent l="0" t="0" r="9525" b="3175"/>
            <wp:docPr id="1962012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012155" name=""/>
                    <pic:cNvPicPr/>
                  </pic:nvPicPr>
                  <pic:blipFill>
                    <a:blip r:embed="rId32"/>
                    <a:stretch>
                      <a:fillRect/>
                    </a:stretch>
                  </pic:blipFill>
                  <pic:spPr>
                    <a:xfrm>
                      <a:off x="0" y="0"/>
                      <a:ext cx="5534025" cy="3006725"/>
                    </a:xfrm>
                    <a:prstGeom prst="rect">
                      <a:avLst/>
                    </a:prstGeom>
                  </pic:spPr>
                </pic:pic>
              </a:graphicData>
            </a:graphic>
          </wp:inline>
        </w:drawing>
      </w:r>
    </w:p>
    <w:p w14:paraId="47071CD4" w14:textId="44BB99F8" w:rsidR="00673746" w:rsidRPr="00C54BF4" w:rsidRDefault="00415BE5" w:rsidP="00C54BF4">
      <w:pPr>
        <w:pStyle w:val="Heading3"/>
        <w:jc w:val="center"/>
        <w:rPr>
          <w:rFonts w:ascii="Times New Roman" w:eastAsia="Times New Roman" w:hAnsi="Times New Roman" w:cs="Times New Roman"/>
          <w:bCs/>
          <w:i/>
          <w:iCs/>
          <w:color w:val="auto"/>
          <w:sz w:val="26"/>
          <w:szCs w:val="26"/>
          <w:lang w:val="vi-VN"/>
        </w:rPr>
      </w:pPr>
      <w:bookmarkStart w:id="397" w:name="_Toc162343066"/>
      <w:bookmarkStart w:id="398" w:name="_Toc162347541"/>
      <w:r w:rsidRPr="00912852">
        <w:rPr>
          <w:rFonts w:ascii="Times New Roman" w:eastAsia="Times New Roman" w:hAnsi="Times New Roman" w:cs="Times New Roman"/>
          <w:bCs/>
          <w:i/>
          <w:iCs/>
          <w:color w:val="auto"/>
          <w:sz w:val="26"/>
          <w:szCs w:val="26"/>
          <w:lang w:val="vi-VN"/>
        </w:rPr>
        <w:t>Hình 7.</w:t>
      </w:r>
      <w:r w:rsidR="00707CD4">
        <w:rPr>
          <w:rFonts w:ascii="Times New Roman" w:eastAsia="Times New Roman" w:hAnsi="Times New Roman" w:cs="Times New Roman"/>
          <w:bCs/>
          <w:i/>
          <w:iCs/>
          <w:color w:val="auto"/>
          <w:sz w:val="26"/>
          <w:szCs w:val="26"/>
          <w:lang w:val="vi-VN"/>
        </w:rPr>
        <w:t>2</w:t>
      </w:r>
      <w:r w:rsidRPr="00912852">
        <w:rPr>
          <w:rFonts w:ascii="Times New Roman" w:eastAsia="Times New Roman" w:hAnsi="Times New Roman" w:cs="Times New Roman"/>
          <w:bCs/>
          <w:i/>
          <w:iCs/>
          <w:color w:val="auto"/>
          <w:sz w:val="26"/>
          <w:szCs w:val="26"/>
          <w:lang w:val="vi-VN"/>
        </w:rPr>
        <w:t xml:space="preserve">: Quản lý cấu hình </w:t>
      </w:r>
      <w:r w:rsidR="00707CD4">
        <w:rPr>
          <w:rFonts w:ascii="Times New Roman" w:eastAsia="Times New Roman" w:hAnsi="Times New Roman" w:cs="Times New Roman"/>
          <w:bCs/>
          <w:i/>
          <w:iCs/>
          <w:color w:val="auto"/>
          <w:sz w:val="26"/>
          <w:szCs w:val="26"/>
          <w:lang w:val="vi-VN"/>
        </w:rPr>
        <w:t>trello</w:t>
      </w:r>
      <w:bookmarkEnd w:id="397"/>
      <w:bookmarkEnd w:id="398"/>
    </w:p>
    <w:p w14:paraId="2B7C4184" w14:textId="602E49FC" w:rsidR="00C67F74" w:rsidRPr="00912852" w:rsidRDefault="00C67F74" w:rsidP="00912852">
      <w:pPr>
        <w:pStyle w:val="Heading2"/>
        <w:rPr>
          <w:rFonts w:ascii="Times New Roman" w:hAnsi="Times New Roman" w:cs="Times New Roman"/>
          <w:b/>
          <w:bCs/>
          <w:color w:val="auto"/>
          <w:lang w:val="vi-VN"/>
        </w:rPr>
      </w:pPr>
      <w:bookmarkStart w:id="399" w:name="_Toc162343067"/>
      <w:bookmarkStart w:id="400" w:name="_Toc162347542"/>
      <w:r w:rsidRPr="00912852">
        <w:rPr>
          <w:rFonts w:ascii="Times New Roman" w:hAnsi="Times New Roman" w:cs="Times New Roman"/>
          <w:b/>
          <w:bCs/>
          <w:color w:val="auto"/>
          <w:lang w:val="vi-VN"/>
        </w:rPr>
        <w:t>7.1.</w:t>
      </w:r>
      <w:r w:rsidR="00C95A00">
        <w:rPr>
          <w:rFonts w:ascii="Times New Roman" w:hAnsi="Times New Roman" w:cs="Times New Roman"/>
          <w:b/>
          <w:bCs/>
          <w:color w:val="auto"/>
          <w:lang w:val="vi-VN"/>
        </w:rPr>
        <w:t>3</w:t>
      </w:r>
      <w:r w:rsidRPr="00912852">
        <w:rPr>
          <w:rFonts w:ascii="Times New Roman" w:hAnsi="Times New Roman" w:cs="Times New Roman"/>
          <w:b/>
          <w:bCs/>
          <w:color w:val="auto"/>
          <w:lang w:val="vi-VN"/>
        </w:rPr>
        <w:t>. Quản lý cấu hình project</w:t>
      </w:r>
      <w:bookmarkEnd w:id="399"/>
      <w:bookmarkEnd w:id="400"/>
    </w:p>
    <w:p w14:paraId="449EA870" w14:textId="77777777" w:rsidR="00CF3601" w:rsidRPr="00A23FCF" w:rsidRDefault="00CF3601" w:rsidP="00CF3601">
      <w:pPr>
        <w:shd w:val="clear" w:color="auto" w:fill="FFFFFF"/>
        <w:spacing w:after="0" w:line="240" w:lineRule="auto"/>
        <w:jc w:val="both"/>
        <w:rPr>
          <w:rFonts w:eastAsia="Times New Roman" w:cs="Times New Roman"/>
          <w:color w:val="081C36"/>
          <w:spacing w:val="3"/>
          <w:sz w:val="26"/>
          <w:szCs w:val="26"/>
          <w:lang w:val="vi-VN"/>
        </w:rPr>
      </w:pPr>
      <w:r w:rsidRPr="00A23FCF">
        <w:rPr>
          <w:rFonts w:ascii="Segoe UI" w:eastAsia="Times New Roman" w:hAnsi="Segoe UI" w:cs="Segoe UI"/>
          <w:color w:val="081C36"/>
          <w:spacing w:val="3"/>
          <w:sz w:val="23"/>
          <w:szCs w:val="23"/>
          <w:lang w:val="vi-VN"/>
        </w:rPr>
        <w:br/>
      </w:r>
      <w:r w:rsidRPr="00A23FCF">
        <w:rPr>
          <w:rFonts w:eastAsia="Times New Roman" w:cs="Times New Roman"/>
          <w:color w:val="081C36"/>
          <w:spacing w:val="3"/>
          <w:sz w:val="26"/>
          <w:szCs w:val="26"/>
          <w:lang w:val="vi-VN"/>
        </w:rPr>
        <w:t>Việc sử dụng biểu đồ Gantt là một cách hiệu quả để hiển thị lịch trình và tiến độ của một dự án:</w:t>
      </w:r>
    </w:p>
    <w:p w14:paraId="15B0BC8F"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Xác định tất cả các công việc cần thiết để hoàn thành dự án của bạn. Mỗi công việc nên được phân loại và mô tả cụ thể.</w:t>
      </w:r>
    </w:p>
    <w:p w14:paraId="383E7B96"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Xác định thứ tự và quan trọng của mỗi công việc. Ưu tiên các công việc quan trọng và có thời hạn gần nhất.</w:t>
      </w:r>
    </w:p>
    <w:p w14:paraId="501807D4"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Ước lượng thời gian cần thiết để hoàn thành mỗi công việc. Điều này giúp xác định tổng thời gian cần cho dự án.</w:t>
      </w:r>
    </w:p>
    <w:p w14:paraId="44F11DCB"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Tạo Biểu Đồ Gantt: Sử dụng phần mềm hoặc công cụ trực tuyến để tạo biểu đồ Gantt</w:t>
      </w:r>
    </w:p>
    <w:p w14:paraId="7110BD0D"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Thêm các công việc đã xác định vào biểu đồ Gantt, sắp xếp chúng theo thứ tự và phụ thuộc giữa các công việc.</w:t>
      </w:r>
    </w:p>
    <w:p w14:paraId="2A31806E"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 xml:space="preserve">Đặt Thời Gian: Gán thời gian bắt đầu và kết thúc cho mỗi công việc trên biểu đồ Gantt dựa trên ước lượng </w:t>
      </w:r>
    </w:p>
    <w:p w14:paraId="4818B43B" w14:textId="77777777" w:rsidR="00CF3601" w:rsidRPr="00A23FCF" w:rsidRDefault="00CF3601" w:rsidP="00B54A80">
      <w:pPr>
        <w:pStyle w:val="ListParagraph"/>
        <w:numPr>
          <w:ilvl w:val="0"/>
          <w:numId w:val="51"/>
        </w:numPr>
        <w:shd w:val="clear" w:color="auto" w:fill="FFFFFF"/>
        <w:spacing w:after="0" w:line="240" w:lineRule="auto"/>
        <w:jc w:val="both"/>
        <w:rPr>
          <w:rFonts w:eastAsia="Times New Roman" w:cs="Times New Roman"/>
          <w:color w:val="081C36"/>
          <w:spacing w:val="3"/>
          <w:sz w:val="26"/>
          <w:szCs w:val="26"/>
          <w:lang w:val="vi-VN"/>
        </w:rPr>
      </w:pPr>
      <w:r w:rsidRPr="00A23FCF">
        <w:rPr>
          <w:rFonts w:eastAsia="Times New Roman" w:cs="Times New Roman"/>
          <w:color w:val="081C36"/>
          <w:spacing w:val="3"/>
          <w:sz w:val="26"/>
          <w:szCs w:val="26"/>
          <w:lang w:val="vi-VN"/>
        </w:rPr>
        <w:t>Kiểm tra và cập nhật biểu đồ Gantt thường xuyên để theo dõi tiến độ và điều chỉnh khi cần thiết.</w:t>
      </w:r>
    </w:p>
    <w:p w14:paraId="20AA447A" w14:textId="2A1B67F4" w:rsidR="00C67F74" w:rsidRDefault="00D2122F" w:rsidP="006229D6">
      <w:pPr>
        <w:rPr>
          <w:b/>
          <w:bCs/>
          <w:lang w:val="vi-VN"/>
        </w:rPr>
      </w:pPr>
      <w:r w:rsidRPr="00A23FCF">
        <w:rPr>
          <w:noProof/>
          <w:lang w:val="vi-VN"/>
        </w:rPr>
        <w:lastRenderedPageBreak/>
        <w:drawing>
          <wp:inline distT="0" distB="0" distL="0" distR="0" wp14:anchorId="786FD1A8" wp14:editId="50E3EC93">
            <wp:extent cx="5943600" cy="3182620"/>
            <wp:effectExtent l="0" t="0" r="0" b="0"/>
            <wp:docPr id="173123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38622" name=""/>
                    <pic:cNvPicPr/>
                  </pic:nvPicPr>
                  <pic:blipFill>
                    <a:blip r:embed="rId33"/>
                    <a:stretch>
                      <a:fillRect/>
                    </a:stretch>
                  </pic:blipFill>
                  <pic:spPr>
                    <a:xfrm>
                      <a:off x="0" y="0"/>
                      <a:ext cx="5943600" cy="3182620"/>
                    </a:xfrm>
                    <a:prstGeom prst="rect">
                      <a:avLst/>
                    </a:prstGeom>
                  </pic:spPr>
                </pic:pic>
              </a:graphicData>
            </a:graphic>
          </wp:inline>
        </w:drawing>
      </w:r>
    </w:p>
    <w:p w14:paraId="043218D7" w14:textId="35BB965E" w:rsidR="00D2122F" w:rsidRPr="00A23FCF" w:rsidRDefault="00D2122F" w:rsidP="00B54A80">
      <w:pPr>
        <w:pStyle w:val="Heading3"/>
        <w:jc w:val="center"/>
        <w:rPr>
          <w:rFonts w:ascii="Times New Roman" w:hAnsi="Times New Roman" w:cs="Times New Roman"/>
          <w:i/>
          <w:iCs/>
          <w:sz w:val="26"/>
          <w:szCs w:val="26"/>
          <w:lang w:val="vi-VN"/>
        </w:rPr>
      </w:pPr>
      <w:bookmarkStart w:id="401" w:name="_Toc162343068"/>
      <w:bookmarkStart w:id="402" w:name="_Toc162347543"/>
      <w:r w:rsidRPr="00A23FCF">
        <w:rPr>
          <w:rFonts w:ascii="Times New Roman" w:hAnsi="Times New Roman" w:cs="Times New Roman"/>
          <w:i/>
          <w:iCs/>
          <w:sz w:val="26"/>
          <w:szCs w:val="26"/>
          <w:lang w:val="vi-VN"/>
        </w:rPr>
        <w:t xml:space="preserve">Hình 7.3: </w:t>
      </w:r>
      <w:r w:rsidR="00182416" w:rsidRPr="00A23FCF">
        <w:rPr>
          <w:rFonts w:ascii="Times New Roman" w:hAnsi="Times New Roman" w:cs="Times New Roman"/>
          <w:i/>
          <w:iCs/>
          <w:sz w:val="26"/>
          <w:szCs w:val="26"/>
          <w:lang w:val="vi-VN"/>
        </w:rPr>
        <w:t xml:space="preserve">Quản lý cấu hình của biểu đồ gantt </w:t>
      </w:r>
      <w:r w:rsidR="00B54A80" w:rsidRPr="00A23FCF">
        <w:rPr>
          <w:rFonts w:ascii="Times New Roman" w:hAnsi="Times New Roman" w:cs="Times New Roman"/>
          <w:i/>
          <w:iCs/>
          <w:sz w:val="26"/>
          <w:szCs w:val="26"/>
          <w:lang w:val="vi-VN"/>
        </w:rPr>
        <w:t>trong project</w:t>
      </w:r>
      <w:bookmarkEnd w:id="401"/>
      <w:bookmarkEnd w:id="402"/>
    </w:p>
    <w:p w14:paraId="28B6A710" w14:textId="77777777" w:rsidR="00C67F74" w:rsidRPr="00A23FCF" w:rsidRDefault="00C67F74" w:rsidP="006229D6">
      <w:pPr>
        <w:rPr>
          <w:rFonts w:cs="Times New Roman"/>
          <w:b/>
          <w:lang w:val="vi-VN"/>
        </w:rPr>
      </w:pPr>
    </w:p>
    <w:p w14:paraId="3CD07977" w14:textId="77777777" w:rsidR="00EE56BD" w:rsidRPr="00A23FCF" w:rsidRDefault="00ED60CB" w:rsidP="00EE56BD">
      <w:pPr>
        <w:pStyle w:val="Heading1"/>
        <w:rPr>
          <w:rFonts w:ascii="Times New Roman" w:hAnsi="Times New Roman" w:cs="Times New Roman"/>
          <w:b/>
          <w:bCs/>
          <w:i/>
          <w:color w:val="auto"/>
          <w:sz w:val="26"/>
          <w:szCs w:val="26"/>
          <w:lang w:val="vi-VN"/>
        </w:rPr>
      </w:pPr>
      <w:bookmarkStart w:id="403" w:name="_Toc162343069"/>
      <w:bookmarkStart w:id="404" w:name="_Toc162347544"/>
      <w:r w:rsidRPr="00A23FCF">
        <w:rPr>
          <w:rFonts w:ascii="Times New Roman" w:hAnsi="Times New Roman" w:cs="Times New Roman"/>
          <w:b/>
          <w:bCs/>
          <w:color w:val="auto"/>
          <w:sz w:val="26"/>
          <w:szCs w:val="26"/>
          <w:lang w:val="vi-VN"/>
        </w:rPr>
        <w:t xml:space="preserve">7.2. </w:t>
      </w:r>
      <w:r w:rsidR="00EE56BD" w:rsidRPr="00A23FCF">
        <w:rPr>
          <w:rFonts w:ascii="Times New Roman" w:hAnsi="Times New Roman" w:cs="Times New Roman"/>
          <w:b/>
          <w:bCs/>
          <w:color w:val="auto"/>
          <w:sz w:val="26"/>
          <w:szCs w:val="26"/>
          <w:lang w:val="vi-VN"/>
        </w:rPr>
        <w:t>Ý nghĩa của việc quản lý cấu hình</w:t>
      </w:r>
      <w:bookmarkEnd w:id="403"/>
      <w:bookmarkEnd w:id="404"/>
    </w:p>
    <w:p w14:paraId="705BD8ED" w14:textId="0AFB3057" w:rsidR="00EE56BD" w:rsidRPr="00A23FCF" w:rsidRDefault="00EE56BD" w:rsidP="00EE56BD">
      <w:pPr>
        <w:rPr>
          <w:sz w:val="26"/>
          <w:szCs w:val="26"/>
          <w:lang w:val="vi-VN"/>
        </w:rPr>
      </w:pPr>
      <w:r w:rsidRPr="00A23FCF">
        <w:rPr>
          <w:sz w:val="26"/>
          <w:szCs w:val="26"/>
          <w:lang w:val="vi-VN"/>
        </w:rPr>
        <w:t>Việc lập kế hoạch quản lý cấu hình đóng vai trò khá quan trọng nhằm đảm bảo cho hệ thống được cập nhật và thực hiện một cách chính xác khoa học.</w:t>
      </w:r>
      <w:r w:rsidR="00067C5B" w:rsidRPr="00A23FCF">
        <w:rPr>
          <w:sz w:val="26"/>
          <w:szCs w:val="26"/>
          <w:lang w:val="vi-VN"/>
        </w:rPr>
        <w:t xml:space="preserve"> </w:t>
      </w:r>
      <w:r w:rsidRPr="00A23FCF">
        <w:rPr>
          <w:sz w:val="26"/>
          <w:szCs w:val="26"/>
          <w:lang w:val="vi-VN"/>
        </w:rPr>
        <w:t>Các thành viên ở xa nhau có thể liên hệ với nhau qua internet nhằm mục đích:</w:t>
      </w:r>
    </w:p>
    <w:p w14:paraId="0E9E02AC" w14:textId="77777777" w:rsidR="00EE56BD" w:rsidRPr="00A23FCF" w:rsidRDefault="00EE56BD" w:rsidP="00EE56BD">
      <w:pPr>
        <w:spacing w:before="120" w:after="120"/>
        <w:rPr>
          <w:sz w:val="26"/>
          <w:szCs w:val="26"/>
          <w:lang w:val="vi-VN"/>
        </w:rPr>
      </w:pPr>
      <w:r w:rsidRPr="00A23FCF">
        <w:rPr>
          <w:sz w:val="26"/>
          <w:szCs w:val="26"/>
          <w:lang w:val="vi-VN"/>
        </w:rPr>
        <w:t>- Tránh mất mát dữ liệu, tạo tính chuyên nghiệp trong quá trình làm việc.</w:t>
      </w:r>
    </w:p>
    <w:p w14:paraId="5ED93CA6" w14:textId="77777777" w:rsidR="00EE56BD" w:rsidRPr="00A23FCF" w:rsidRDefault="00EE56BD" w:rsidP="00EE56BD">
      <w:pPr>
        <w:spacing w:before="120" w:after="120"/>
        <w:rPr>
          <w:sz w:val="26"/>
          <w:szCs w:val="26"/>
          <w:lang w:val="vi-VN"/>
        </w:rPr>
      </w:pPr>
      <w:r w:rsidRPr="00A23FCF">
        <w:rPr>
          <w:sz w:val="26"/>
          <w:szCs w:val="26"/>
          <w:lang w:val="vi-VN"/>
        </w:rPr>
        <w:t>- Dễ dàng trao đổi thông tin hơn.</w:t>
      </w:r>
    </w:p>
    <w:p w14:paraId="4EF8A709" w14:textId="77777777" w:rsidR="00EE56BD" w:rsidRPr="00A23FCF" w:rsidRDefault="00EE56BD" w:rsidP="00EE56BD">
      <w:pPr>
        <w:spacing w:before="120" w:after="120"/>
        <w:rPr>
          <w:sz w:val="26"/>
          <w:szCs w:val="26"/>
          <w:lang w:val="vi-VN"/>
        </w:rPr>
      </w:pPr>
      <w:r w:rsidRPr="00A23FCF">
        <w:rPr>
          <w:sz w:val="26"/>
          <w:szCs w:val="26"/>
          <w:lang w:val="vi-VN"/>
        </w:rPr>
        <w:t>- Quản lý được hệ thống tài nguyên.</w:t>
      </w:r>
    </w:p>
    <w:p w14:paraId="342CF257" w14:textId="77777777" w:rsidR="00EE56BD" w:rsidRPr="00A23FCF" w:rsidRDefault="00EE56BD" w:rsidP="00EE56BD">
      <w:pPr>
        <w:spacing w:before="120" w:after="120"/>
        <w:rPr>
          <w:sz w:val="26"/>
          <w:szCs w:val="26"/>
          <w:lang w:val="vi-VN"/>
        </w:rPr>
      </w:pPr>
      <w:r w:rsidRPr="00A23FCF">
        <w:rPr>
          <w:sz w:val="26"/>
          <w:szCs w:val="26"/>
          <w:lang w:val="vi-VN"/>
        </w:rPr>
        <w:t>- Không có mẫu cấu hình bị thay đổi khi chưa được nhất trí cả cả team.</w:t>
      </w:r>
    </w:p>
    <w:p w14:paraId="3B59C6ED" w14:textId="77777777" w:rsidR="00EE56BD" w:rsidRPr="00A23FCF" w:rsidRDefault="00EE56BD" w:rsidP="00EE56BD">
      <w:pPr>
        <w:spacing w:before="120" w:after="120"/>
        <w:rPr>
          <w:sz w:val="26"/>
          <w:szCs w:val="26"/>
          <w:lang w:val="vi-VN"/>
        </w:rPr>
      </w:pPr>
      <w:r w:rsidRPr="00A23FCF">
        <w:rPr>
          <w:sz w:val="26"/>
          <w:szCs w:val="26"/>
          <w:lang w:val="vi-VN"/>
        </w:rPr>
        <w:t>- Những thay đổi trên một mẫu cấu hình được ước lượng và quản lý.</w:t>
      </w:r>
    </w:p>
    <w:p w14:paraId="7E314B55" w14:textId="77777777" w:rsidR="00EE56BD" w:rsidRPr="00A23FCF" w:rsidRDefault="00EE56BD" w:rsidP="00EE56BD">
      <w:pPr>
        <w:spacing w:before="120" w:after="120"/>
        <w:rPr>
          <w:sz w:val="26"/>
          <w:szCs w:val="26"/>
          <w:lang w:val="vi-VN"/>
        </w:rPr>
      </w:pPr>
      <w:r w:rsidRPr="00A23FCF">
        <w:rPr>
          <w:sz w:val="26"/>
          <w:szCs w:val="26"/>
          <w:lang w:val="vi-VN"/>
        </w:rPr>
        <w:t>- Ghi nhận lại trạng thái một sản phẩm tại một thời điểm nhất định.</w:t>
      </w:r>
    </w:p>
    <w:p w14:paraId="0B725C94" w14:textId="4179D7B9" w:rsidR="00ED60CB" w:rsidRPr="00A23FCF" w:rsidRDefault="001220A6" w:rsidP="00ED60CB">
      <w:pPr>
        <w:rPr>
          <w:rFonts w:cs="Times New Roman"/>
          <w:b/>
          <w:bCs/>
          <w:sz w:val="26"/>
          <w:szCs w:val="26"/>
          <w:lang w:val="vi-VN"/>
        </w:rPr>
      </w:pPr>
      <w:r w:rsidRPr="00A23FCF">
        <w:rPr>
          <w:rFonts w:cs="Times New Roman"/>
          <w:b/>
          <w:bCs/>
          <w:sz w:val="26"/>
          <w:szCs w:val="26"/>
          <w:lang w:val="vi-VN"/>
        </w:rPr>
        <w:t xml:space="preserve">7.3. </w:t>
      </w:r>
      <w:r w:rsidRPr="00A23FCF">
        <w:rPr>
          <w:sz w:val="26"/>
          <w:szCs w:val="26"/>
          <w:lang w:val="vi-VN"/>
        </w:rPr>
        <w:t xml:space="preserve"> </w:t>
      </w:r>
      <w:r w:rsidRPr="00F06B66">
        <w:rPr>
          <w:b/>
          <w:bCs/>
          <w:sz w:val="26"/>
          <w:szCs w:val="26"/>
          <w:lang w:val="vi-VN"/>
        </w:rPr>
        <w:t>Vai trò trách nhiệm của đội dự án</w:t>
      </w:r>
    </w:p>
    <w:tbl>
      <w:tblPr>
        <w:tblW w:w="0" w:type="auto"/>
        <w:jc w:val="center"/>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748"/>
        <w:gridCol w:w="2110"/>
        <w:gridCol w:w="6095"/>
      </w:tblGrid>
      <w:tr w:rsidR="00E35905" w:rsidRPr="00E35905" w14:paraId="47DA4684" w14:textId="77777777" w:rsidTr="00E35905">
        <w:trPr>
          <w:trHeight w:val="687"/>
          <w:jc w:val="center"/>
        </w:trPr>
        <w:tc>
          <w:tcPr>
            <w:tcW w:w="748" w:type="dxa"/>
            <w:tcBorders>
              <w:left w:val="single" w:sz="4" w:space="0" w:color="000009"/>
              <w:right w:val="single" w:sz="4" w:space="0" w:color="000009"/>
            </w:tcBorders>
            <w:vAlign w:val="center"/>
          </w:tcPr>
          <w:p w14:paraId="542A5149" w14:textId="77777777" w:rsidR="00E35905" w:rsidRPr="00E35905" w:rsidRDefault="00E35905" w:rsidP="00E35905">
            <w:pPr>
              <w:spacing w:after="0"/>
              <w:rPr>
                <w:b/>
                <w:sz w:val="26"/>
                <w:szCs w:val="26"/>
                <w:lang w:val="vi-VN"/>
              </w:rPr>
            </w:pPr>
            <w:r w:rsidRPr="00E35905">
              <w:rPr>
                <w:b/>
                <w:sz w:val="26"/>
                <w:szCs w:val="26"/>
                <w:lang w:val="vi-VN"/>
              </w:rPr>
              <w:t>STT</w:t>
            </w:r>
          </w:p>
        </w:tc>
        <w:tc>
          <w:tcPr>
            <w:tcW w:w="2110" w:type="dxa"/>
            <w:tcBorders>
              <w:left w:val="single" w:sz="4" w:space="0" w:color="000009"/>
              <w:right w:val="single" w:sz="4" w:space="0" w:color="000009"/>
            </w:tcBorders>
            <w:vAlign w:val="center"/>
          </w:tcPr>
          <w:p w14:paraId="767D2DD7" w14:textId="77777777" w:rsidR="00E35905" w:rsidRPr="00E35905" w:rsidRDefault="00E35905" w:rsidP="00E35905">
            <w:pPr>
              <w:spacing w:after="0"/>
              <w:rPr>
                <w:b/>
                <w:sz w:val="26"/>
                <w:szCs w:val="26"/>
                <w:lang w:val="vi-VN"/>
              </w:rPr>
            </w:pPr>
            <w:r w:rsidRPr="00E35905">
              <w:rPr>
                <w:b/>
                <w:sz w:val="26"/>
                <w:szCs w:val="26"/>
                <w:lang w:val="vi-VN"/>
              </w:rPr>
              <w:t>Thành</w:t>
            </w:r>
            <w:r w:rsidRPr="00E35905">
              <w:rPr>
                <w:sz w:val="26"/>
                <w:szCs w:val="26"/>
                <w:lang w:val="vi-VN"/>
              </w:rPr>
              <w:t xml:space="preserve"> </w:t>
            </w:r>
            <w:r w:rsidRPr="00E35905">
              <w:rPr>
                <w:b/>
                <w:sz w:val="26"/>
                <w:szCs w:val="26"/>
                <w:lang w:val="vi-VN"/>
              </w:rPr>
              <w:t>viên</w:t>
            </w:r>
          </w:p>
        </w:tc>
        <w:tc>
          <w:tcPr>
            <w:tcW w:w="6095" w:type="dxa"/>
            <w:tcBorders>
              <w:left w:val="single" w:sz="4" w:space="0" w:color="000009"/>
              <w:right w:val="single" w:sz="4" w:space="0" w:color="000009"/>
            </w:tcBorders>
            <w:vAlign w:val="center"/>
          </w:tcPr>
          <w:p w14:paraId="34B96812" w14:textId="77777777" w:rsidR="00E35905" w:rsidRPr="00E35905" w:rsidRDefault="00E35905" w:rsidP="00E35905">
            <w:pPr>
              <w:spacing w:after="0"/>
              <w:rPr>
                <w:b/>
                <w:sz w:val="26"/>
                <w:szCs w:val="26"/>
                <w:lang w:val="vi-VN"/>
              </w:rPr>
            </w:pPr>
            <w:r w:rsidRPr="00E35905">
              <w:rPr>
                <w:b/>
                <w:sz w:val="26"/>
                <w:szCs w:val="26"/>
                <w:lang w:val="vi-VN"/>
              </w:rPr>
              <w:t>Nhiệm</w:t>
            </w:r>
            <w:r w:rsidRPr="00E35905">
              <w:rPr>
                <w:sz w:val="26"/>
                <w:szCs w:val="26"/>
                <w:lang w:val="vi-VN"/>
              </w:rPr>
              <w:t xml:space="preserve"> </w:t>
            </w:r>
            <w:r w:rsidRPr="00E35905">
              <w:rPr>
                <w:b/>
                <w:sz w:val="26"/>
                <w:szCs w:val="26"/>
                <w:lang w:val="vi-VN"/>
              </w:rPr>
              <w:t>vụ</w:t>
            </w:r>
          </w:p>
        </w:tc>
      </w:tr>
      <w:tr w:rsidR="00E35905" w:rsidRPr="00E35905" w14:paraId="7DE75C16" w14:textId="77777777" w:rsidTr="00E35905">
        <w:trPr>
          <w:trHeight w:val="1192"/>
          <w:jc w:val="center"/>
        </w:trPr>
        <w:tc>
          <w:tcPr>
            <w:tcW w:w="748" w:type="dxa"/>
            <w:tcBorders>
              <w:left w:val="single" w:sz="4" w:space="0" w:color="000009"/>
              <w:right w:val="single" w:sz="4" w:space="0" w:color="000009"/>
            </w:tcBorders>
            <w:vAlign w:val="center"/>
          </w:tcPr>
          <w:p w14:paraId="1BD016D7" w14:textId="77777777" w:rsidR="00E35905" w:rsidRPr="00E35905" w:rsidRDefault="00E35905" w:rsidP="00E35905">
            <w:pPr>
              <w:spacing w:after="0"/>
              <w:rPr>
                <w:sz w:val="26"/>
                <w:szCs w:val="26"/>
                <w:lang w:val="vi-VN"/>
              </w:rPr>
            </w:pPr>
            <w:r w:rsidRPr="00E35905">
              <w:rPr>
                <w:sz w:val="26"/>
                <w:szCs w:val="26"/>
                <w:lang w:val="vi-VN"/>
              </w:rPr>
              <w:t>1</w:t>
            </w:r>
          </w:p>
        </w:tc>
        <w:tc>
          <w:tcPr>
            <w:tcW w:w="2110" w:type="dxa"/>
            <w:tcBorders>
              <w:left w:val="single" w:sz="4" w:space="0" w:color="000009"/>
              <w:right w:val="single" w:sz="4" w:space="0" w:color="000009"/>
            </w:tcBorders>
            <w:vAlign w:val="center"/>
          </w:tcPr>
          <w:p w14:paraId="1908E444" w14:textId="476F7EC5" w:rsidR="00E35905" w:rsidRPr="00E35905" w:rsidRDefault="00E35905" w:rsidP="00E35905">
            <w:pPr>
              <w:spacing w:after="0"/>
              <w:rPr>
                <w:sz w:val="26"/>
                <w:szCs w:val="26"/>
                <w:lang w:val="vi-VN"/>
              </w:rPr>
            </w:pPr>
            <w:r w:rsidRPr="00E35905">
              <w:rPr>
                <w:sz w:val="26"/>
                <w:szCs w:val="26"/>
                <w:lang w:val="vi-VN"/>
              </w:rPr>
              <w:t>Nguyễn Ngọc Đức</w:t>
            </w:r>
          </w:p>
        </w:tc>
        <w:tc>
          <w:tcPr>
            <w:tcW w:w="6095" w:type="dxa"/>
            <w:tcBorders>
              <w:left w:val="single" w:sz="4" w:space="0" w:color="000009"/>
              <w:right w:val="single" w:sz="4" w:space="0" w:color="000009"/>
            </w:tcBorders>
            <w:vAlign w:val="center"/>
          </w:tcPr>
          <w:p w14:paraId="21D6EA3E" w14:textId="77777777" w:rsidR="00E35905" w:rsidRPr="00E35905" w:rsidRDefault="00E35905" w:rsidP="00E35905">
            <w:pPr>
              <w:widowControl w:val="0"/>
              <w:numPr>
                <w:ilvl w:val="0"/>
                <w:numId w:val="54"/>
              </w:numPr>
              <w:autoSpaceDE w:val="0"/>
              <w:autoSpaceDN w:val="0"/>
              <w:spacing w:after="0" w:line="240" w:lineRule="auto"/>
              <w:rPr>
                <w:sz w:val="26"/>
                <w:szCs w:val="26"/>
              </w:rPr>
            </w:pPr>
            <w:r w:rsidRPr="00E35905">
              <w:rPr>
                <w:sz w:val="26"/>
                <w:szCs w:val="26"/>
              </w:rPr>
              <w:t>Giám sát đánh giá việc quản lý cấu hình.</w:t>
            </w:r>
          </w:p>
          <w:p w14:paraId="4CE50804" w14:textId="77777777" w:rsidR="00E35905" w:rsidRPr="00E35905" w:rsidRDefault="00E35905" w:rsidP="00E35905">
            <w:pPr>
              <w:widowControl w:val="0"/>
              <w:numPr>
                <w:ilvl w:val="0"/>
                <w:numId w:val="54"/>
              </w:numPr>
              <w:autoSpaceDE w:val="0"/>
              <w:autoSpaceDN w:val="0"/>
              <w:spacing w:after="0" w:line="240" w:lineRule="auto"/>
              <w:rPr>
                <w:sz w:val="26"/>
                <w:szCs w:val="26"/>
              </w:rPr>
            </w:pPr>
            <w:r w:rsidRPr="00E35905">
              <w:rPr>
                <w:sz w:val="26"/>
                <w:szCs w:val="26"/>
              </w:rPr>
              <w:t>Phê chuẩn các yêu cầu khi cấp dưới gửi lên.</w:t>
            </w:r>
          </w:p>
          <w:p w14:paraId="097163D6" w14:textId="77777777" w:rsidR="00E35905" w:rsidRPr="00E35905" w:rsidRDefault="00E35905" w:rsidP="00E35905">
            <w:pPr>
              <w:widowControl w:val="0"/>
              <w:numPr>
                <w:ilvl w:val="0"/>
                <w:numId w:val="54"/>
              </w:numPr>
              <w:autoSpaceDE w:val="0"/>
              <w:autoSpaceDN w:val="0"/>
              <w:spacing w:after="0" w:line="240" w:lineRule="auto"/>
              <w:rPr>
                <w:sz w:val="26"/>
                <w:szCs w:val="26"/>
              </w:rPr>
            </w:pPr>
            <w:r w:rsidRPr="00E35905">
              <w:rPr>
                <w:sz w:val="26"/>
                <w:szCs w:val="26"/>
              </w:rPr>
              <w:t>Báo cáo tiến độ làm việc.</w:t>
            </w:r>
          </w:p>
          <w:p w14:paraId="4F229CD4" w14:textId="5E0FCF2C" w:rsidR="00E35905" w:rsidRPr="00E35905" w:rsidRDefault="00E35905" w:rsidP="00E35905">
            <w:pPr>
              <w:widowControl w:val="0"/>
              <w:autoSpaceDE w:val="0"/>
              <w:autoSpaceDN w:val="0"/>
              <w:spacing w:after="0" w:line="240" w:lineRule="auto"/>
              <w:ind w:left="113"/>
              <w:rPr>
                <w:sz w:val="26"/>
                <w:szCs w:val="26"/>
                <w:lang w:val="vi-VN"/>
              </w:rPr>
            </w:pPr>
            <w:r w:rsidRPr="00E35905">
              <w:rPr>
                <w:sz w:val="26"/>
                <w:szCs w:val="26"/>
              </w:rPr>
              <w:t>Thúc giục làm việc để đẩy nhanh tiến độ.</w:t>
            </w:r>
          </w:p>
        </w:tc>
      </w:tr>
      <w:tr w:rsidR="00E35905" w:rsidRPr="00E35905" w14:paraId="59437679" w14:textId="77777777" w:rsidTr="00E35905">
        <w:trPr>
          <w:trHeight w:val="2047"/>
          <w:jc w:val="center"/>
        </w:trPr>
        <w:tc>
          <w:tcPr>
            <w:tcW w:w="748" w:type="dxa"/>
            <w:tcBorders>
              <w:left w:val="single" w:sz="4" w:space="0" w:color="000009"/>
              <w:right w:val="single" w:sz="4" w:space="0" w:color="000009"/>
            </w:tcBorders>
            <w:vAlign w:val="center"/>
          </w:tcPr>
          <w:p w14:paraId="2FC4A77D" w14:textId="77777777" w:rsidR="00E35905" w:rsidRPr="00E35905" w:rsidRDefault="00E35905" w:rsidP="00E35905">
            <w:pPr>
              <w:spacing w:after="0"/>
              <w:rPr>
                <w:sz w:val="26"/>
                <w:szCs w:val="26"/>
                <w:lang w:val="vi-VN"/>
              </w:rPr>
            </w:pPr>
            <w:r w:rsidRPr="00E35905">
              <w:rPr>
                <w:sz w:val="26"/>
                <w:szCs w:val="26"/>
                <w:lang w:val="vi-VN"/>
              </w:rPr>
              <w:lastRenderedPageBreak/>
              <w:t>2</w:t>
            </w:r>
          </w:p>
        </w:tc>
        <w:tc>
          <w:tcPr>
            <w:tcW w:w="2110" w:type="dxa"/>
            <w:tcBorders>
              <w:left w:val="single" w:sz="4" w:space="0" w:color="000009"/>
              <w:right w:val="single" w:sz="4" w:space="0" w:color="000009"/>
            </w:tcBorders>
            <w:vAlign w:val="center"/>
          </w:tcPr>
          <w:p w14:paraId="265A24AD" w14:textId="54497460" w:rsidR="00E35905" w:rsidRPr="00E35905" w:rsidRDefault="00E35905" w:rsidP="00E35905">
            <w:pPr>
              <w:spacing w:after="0"/>
              <w:rPr>
                <w:sz w:val="26"/>
                <w:szCs w:val="26"/>
                <w:lang w:val="vi-VN"/>
              </w:rPr>
            </w:pPr>
            <w:r w:rsidRPr="00E35905">
              <w:rPr>
                <w:sz w:val="26"/>
                <w:szCs w:val="26"/>
                <w:lang w:val="vi-VN"/>
              </w:rPr>
              <w:t>Bùi Huyền Trang</w:t>
            </w:r>
          </w:p>
        </w:tc>
        <w:tc>
          <w:tcPr>
            <w:tcW w:w="6095" w:type="dxa"/>
            <w:tcBorders>
              <w:left w:val="single" w:sz="4" w:space="0" w:color="000009"/>
              <w:right w:val="single" w:sz="4" w:space="0" w:color="000009"/>
            </w:tcBorders>
            <w:vAlign w:val="center"/>
          </w:tcPr>
          <w:p w14:paraId="7317ED77" w14:textId="77777777" w:rsidR="00E35905" w:rsidRPr="00E35905" w:rsidRDefault="00E35905" w:rsidP="00E35905">
            <w:pPr>
              <w:spacing w:after="0"/>
              <w:rPr>
                <w:sz w:val="26"/>
                <w:szCs w:val="26"/>
              </w:rPr>
            </w:pPr>
            <w:r w:rsidRPr="00E35905">
              <w:rPr>
                <w:sz w:val="26"/>
                <w:szCs w:val="26"/>
              </w:rPr>
              <w:t>- Tổ chức và điều phối các cuộc họp của</w:t>
            </w:r>
          </w:p>
          <w:p w14:paraId="77FDDD92" w14:textId="77777777" w:rsidR="00E35905" w:rsidRPr="00E35905" w:rsidRDefault="00E35905" w:rsidP="00E35905">
            <w:pPr>
              <w:spacing w:after="0"/>
              <w:rPr>
                <w:sz w:val="26"/>
                <w:szCs w:val="26"/>
              </w:rPr>
            </w:pPr>
            <w:r w:rsidRPr="00E35905">
              <w:rPr>
                <w:sz w:val="26"/>
                <w:szCs w:val="26"/>
              </w:rPr>
              <w:t>nhóm điều khiển cấu hình.</w:t>
            </w:r>
          </w:p>
          <w:p w14:paraId="612A273E" w14:textId="77777777" w:rsidR="00E35905" w:rsidRPr="00E35905" w:rsidRDefault="00E35905" w:rsidP="00E35905">
            <w:pPr>
              <w:widowControl w:val="0"/>
              <w:numPr>
                <w:ilvl w:val="0"/>
                <w:numId w:val="52"/>
              </w:numPr>
              <w:autoSpaceDE w:val="0"/>
              <w:autoSpaceDN w:val="0"/>
              <w:spacing w:after="0" w:line="240" w:lineRule="auto"/>
              <w:rPr>
                <w:sz w:val="26"/>
                <w:szCs w:val="26"/>
              </w:rPr>
            </w:pPr>
            <w:r w:rsidRPr="00E35905">
              <w:rPr>
                <w:sz w:val="26"/>
                <w:szCs w:val="26"/>
              </w:rPr>
              <w:t>Tham gia các buổi họp đóng góp ý kiến.</w:t>
            </w:r>
          </w:p>
          <w:p w14:paraId="358F65DC" w14:textId="29306372" w:rsidR="00E35905" w:rsidRPr="00E35905" w:rsidRDefault="00E35905" w:rsidP="00E35905">
            <w:pPr>
              <w:spacing w:after="0"/>
              <w:rPr>
                <w:sz w:val="26"/>
                <w:szCs w:val="26"/>
                <w:lang w:val="vi-VN"/>
              </w:rPr>
            </w:pPr>
            <w:r w:rsidRPr="00E35905">
              <w:rPr>
                <w:sz w:val="26"/>
                <w:szCs w:val="26"/>
              </w:rPr>
              <w:t>Thực hiện đúng các công việc của dự án theo cấu hình đã định.</w:t>
            </w:r>
          </w:p>
        </w:tc>
      </w:tr>
      <w:tr w:rsidR="00E35905" w:rsidRPr="00E35905" w14:paraId="5BA925FF" w14:textId="77777777" w:rsidTr="00E35905">
        <w:trPr>
          <w:trHeight w:val="1399"/>
          <w:jc w:val="center"/>
        </w:trPr>
        <w:tc>
          <w:tcPr>
            <w:tcW w:w="748" w:type="dxa"/>
            <w:tcBorders>
              <w:left w:val="single" w:sz="4" w:space="0" w:color="000009"/>
              <w:right w:val="single" w:sz="4" w:space="0" w:color="000009"/>
            </w:tcBorders>
            <w:vAlign w:val="center"/>
          </w:tcPr>
          <w:p w14:paraId="0C24D9BA" w14:textId="77777777" w:rsidR="00E35905" w:rsidRPr="00E35905" w:rsidRDefault="00E35905" w:rsidP="00E35905">
            <w:pPr>
              <w:spacing w:after="0"/>
              <w:rPr>
                <w:sz w:val="26"/>
                <w:szCs w:val="26"/>
                <w:lang w:val="vi-VN"/>
              </w:rPr>
            </w:pPr>
            <w:r w:rsidRPr="00E35905">
              <w:rPr>
                <w:sz w:val="26"/>
                <w:szCs w:val="26"/>
                <w:lang w:val="vi-VN"/>
              </w:rPr>
              <w:t>3</w:t>
            </w:r>
          </w:p>
        </w:tc>
        <w:tc>
          <w:tcPr>
            <w:tcW w:w="2110" w:type="dxa"/>
            <w:tcBorders>
              <w:left w:val="single" w:sz="4" w:space="0" w:color="000009"/>
              <w:right w:val="single" w:sz="4" w:space="0" w:color="000009"/>
            </w:tcBorders>
            <w:vAlign w:val="center"/>
          </w:tcPr>
          <w:p w14:paraId="7CC158E8" w14:textId="51608C73" w:rsidR="00E35905" w:rsidRPr="00E35905" w:rsidRDefault="00E35905" w:rsidP="00E35905">
            <w:pPr>
              <w:spacing w:after="0"/>
              <w:rPr>
                <w:sz w:val="26"/>
                <w:szCs w:val="26"/>
                <w:lang w:val="vi-VN"/>
              </w:rPr>
            </w:pPr>
            <w:r w:rsidRPr="00E35905">
              <w:rPr>
                <w:sz w:val="26"/>
                <w:szCs w:val="26"/>
                <w:lang w:val="vi-VN"/>
              </w:rPr>
              <w:t>Nguyễn Tiến Đạt</w:t>
            </w:r>
          </w:p>
        </w:tc>
        <w:tc>
          <w:tcPr>
            <w:tcW w:w="6095" w:type="dxa"/>
            <w:tcBorders>
              <w:left w:val="single" w:sz="4" w:space="0" w:color="000009"/>
              <w:right w:val="single" w:sz="4" w:space="0" w:color="000009"/>
            </w:tcBorders>
            <w:vAlign w:val="center"/>
          </w:tcPr>
          <w:p w14:paraId="001265BF" w14:textId="77777777" w:rsidR="00E35905" w:rsidRPr="00E35905" w:rsidRDefault="00E35905" w:rsidP="00E35905">
            <w:pPr>
              <w:widowControl w:val="0"/>
              <w:numPr>
                <w:ilvl w:val="0"/>
                <w:numId w:val="52"/>
              </w:numPr>
              <w:autoSpaceDE w:val="0"/>
              <w:autoSpaceDN w:val="0"/>
              <w:spacing w:after="0" w:line="240" w:lineRule="auto"/>
              <w:rPr>
                <w:sz w:val="26"/>
                <w:szCs w:val="26"/>
              </w:rPr>
            </w:pPr>
            <w:r w:rsidRPr="00E35905">
              <w:rPr>
                <w:sz w:val="26"/>
                <w:szCs w:val="26"/>
              </w:rPr>
              <w:t>Thiết lập và bảo trì kho lưu trữ của dự án.</w:t>
            </w:r>
          </w:p>
          <w:p w14:paraId="5CD61000" w14:textId="77777777" w:rsidR="00E35905" w:rsidRPr="00E35905" w:rsidRDefault="00E35905" w:rsidP="00E35905">
            <w:pPr>
              <w:widowControl w:val="0"/>
              <w:numPr>
                <w:ilvl w:val="0"/>
                <w:numId w:val="52"/>
              </w:numPr>
              <w:autoSpaceDE w:val="0"/>
              <w:autoSpaceDN w:val="0"/>
              <w:spacing w:after="0" w:line="240" w:lineRule="auto"/>
              <w:rPr>
                <w:sz w:val="26"/>
                <w:szCs w:val="26"/>
              </w:rPr>
            </w:pPr>
            <w:r w:rsidRPr="00E35905">
              <w:rPr>
                <w:sz w:val="26"/>
                <w:szCs w:val="26"/>
              </w:rPr>
              <w:t>Phát triển và triển khai các quy trình thủ tục quản lý cấu hình của dự án.</w:t>
            </w:r>
          </w:p>
          <w:p w14:paraId="084F0CC2" w14:textId="5A95445B" w:rsidR="00E35905" w:rsidRPr="00E35905" w:rsidRDefault="00E35905" w:rsidP="00E35905">
            <w:pPr>
              <w:widowControl w:val="0"/>
              <w:autoSpaceDE w:val="0"/>
              <w:autoSpaceDN w:val="0"/>
              <w:spacing w:after="0" w:line="240" w:lineRule="auto"/>
              <w:ind w:left="113"/>
              <w:rPr>
                <w:sz w:val="26"/>
                <w:szCs w:val="26"/>
                <w:lang w:val="vi-VN"/>
              </w:rPr>
            </w:pPr>
          </w:p>
        </w:tc>
      </w:tr>
    </w:tbl>
    <w:p w14:paraId="592FDB86" w14:textId="77777777" w:rsidR="0042674B" w:rsidRPr="00823FF1" w:rsidRDefault="00F06B66" w:rsidP="00823FF1">
      <w:pPr>
        <w:pStyle w:val="Heading3"/>
        <w:jc w:val="center"/>
        <w:rPr>
          <w:rFonts w:ascii="Times New Roman" w:hAnsi="Times New Roman" w:cs="Times New Roman"/>
          <w:i/>
          <w:iCs/>
          <w:sz w:val="26"/>
          <w:szCs w:val="26"/>
          <w:lang w:val="vi-VN"/>
        </w:rPr>
      </w:pPr>
      <w:bookmarkStart w:id="405" w:name="_Toc162343070"/>
      <w:bookmarkStart w:id="406" w:name="_Toc162347545"/>
      <w:r w:rsidRPr="00823FF1">
        <w:rPr>
          <w:rFonts w:ascii="Times New Roman" w:eastAsia="Times New Roman" w:hAnsi="Times New Roman" w:cs="Times New Roman"/>
          <w:i/>
          <w:iCs/>
          <w:sz w:val="26"/>
          <w:szCs w:val="26"/>
          <w:lang w:val="vi-VN"/>
        </w:rPr>
        <w:t xml:space="preserve">Bảng </w:t>
      </w:r>
      <w:r w:rsidR="0042674B" w:rsidRPr="00823FF1">
        <w:rPr>
          <w:rFonts w:ascii="Times New Roman" w:eastAsia="Times New Roman" w:hAnsi="Times New Roman" w:cs="Times New Roman"/>
          <w:i/>
          <w:iCs/>
          <w:sz w:val="26"/>
          <w:szCs w:val="26"/>
          <w:lang w:val="vi-VN"/>
        </w:rPr>
        <w:t xml:space="preserve">7.1: </w:t>
      </w:r>
      <w:r w:rsidR="0042674B" w:rsidRPr="00823FF1">
        <w:rPr>
          <w:rFonts w:ascii="Times New Roman" w:hAnsi="Times New Roman" w:cs="Times New Roman"/>
          <w:i/>
          <w:iCs/>
          <w:sz w:val="26"/>
          <w:szCs w:val="26"/>
          <w:lang w:val="vi-VN"/>
        </w:rPr>
        <w:t>Vai trò trách nhiệm của đội dự án</w:t>
      </w:r>
      <w:bookmarkEnd w:id="405"/>
      <w:bookmarkEnd w:id="406"/>
    </w:p>
    <w:p w14:paraId="3670106A" w14:textId="1C05980C" w:rsidR="34582A7F" w:rsidRPr="00304E98" w:rsidRDefault="34582A7F" w:rsidP="001220A6">
      <w:pPr>
        <w:ind w:right="-20"/>
        <w:rPr>
          <w:rFonts w:eastAsia="Times New Roman" w:cs="Times New Roman"/>
          <w:sz w:val="26"/>
          <w:szCs w:val="26"/>
          <w:lang w:val="vi-VN"/>
        </w:rPr>
      </w:pPr>
    </w:p>
    <w:p w14:paraId="19B84334" w14:textId="5282F22C" w:rsidR="34582A7F" w:rsidRPr="00304E98" w:rsidRDefault="34582A7F" w:rsidP="34582A7F">
      <w:pPr>
        <w:rPr>
          <w:rFonts w:cs="Times New Roman"/>
          <w:sz w:val="26"/>
          <w:szCs w:val="26"/>
          <w:lang w:val="vi-VN"/>
        </w:rPr>
      </w:pPr>
    </w:p>
    <w:p w14:paraId="23627377" w14:textId="77777777" w:rsidR="007E3C50" w:rsidRDefault="007E3C50">
      <w:pPr>
        <w:rPr>
          <w:rFonts w:eastAsiaTheme="majorEastAsia" w:cs="Times New Roman"/>
          <w:b/>
          <w:bCs/>
          <w:sz w:val="26"/>
          <w:szCs w:val="26"/>
          <w:lang w:val="vi-VN"/>
        </w:rPr>
      </w:pPr>
      <w:r>
        <w:rPr>
          <w:rFonts w:cs="Times New Roman"/>
          <w:b/>
          <w:bCs/>
          <w:sz w:val="26"/>
          <w:szCs w:val="26"/>
          <w:lang w:val="vi-VN"/>
        </w:rPr>
        <w:br w:type="page"/>
      </w:r>
    </w:p>
    <w:p w14:paraId="7636D9C1" w14:textId="2D5014ED" w:rsidR="00112A24" w:rsidRPr="0030155E" w:rsidRDefault="00010830" w:rsidP="00112A24">
      <w:pPr>
        <w:pStyle w:val="Heading1"/>
        <w:jc w:val="center"/>
        <w:rPr>
          <w:rFonts w:ascii="Times New Roman" w:hAnsi="Times New Roman" w:cs="Times New Roman"/>
          <w:b/>
          <w:bCs/>
          <w:color w:val="auto"/>
          <w:sz w:val="26"/>
          <w:szCs w:val="26"/>
          <w:lang w:val="vi-VN"/>
        </w:rPr>
      </w:pPr>
      <w:r w:rsidRPr="00A23FCF">
        <w:rPr>
          <w:rFonts w:ascii="Times New Roman" w:hAnsi="Times New Roman" w:cs="Times New Roman"/>
          <w:b/>
          <w:bCs/>
          <w:color w:val="auto"/>
          <w:sz w:val="26"/>
          <w:szCs w:val="26"/>
          <w:lang w:val="vi-VN"/>
        </w:rPr>
        <w:lastRenderedPageBreak/>
        <w:t xml:space="preserve"> </w:t>
      </w:r>
      <w:bookmarkStart w:id="407" w:name="_Toc162343071"/>
      <w:bookmarkStart w:id="408" w:name="_Toc162347546"/>
      <w:r w:rsidRPr="00A23FCF">
        <w:rPr>
          <w:rFonts w:ascii="Times New Roman" w:hAnsi="Times New Roman" w:cs="Times New Roman"/>
          <w:b/>
          <w:bCs/>
          <w:color w:val="auto"/>
          <w:sz w:val="26"/>
          <w:szCs w:val="26"/>
          <w:lang w:val="vi-VN"/>
        </w:rPr>
        <w:t xml:space="preserve">CHƯƠNG </w:t>
      </w:r>
      <w:r w:rsidR="00112A24" w:rsidRPr="0030155E">
        <w:rPr>
          <w:rFonts w:ascii="Times New Roman" w:hAnsi="Times New Roman" w:cs="Times New Roman"/>
          <w:b/>
          <w:bCs/>
          <w:color w:val="auto"/>
          <w:sz w:val="26"/>
          <w:szCs w:val="26"/>
          <w:lang w:val="vi-VN"/>
        </w:rPr>
        <w:t>8: QUẢN LÝ RỦI RO</w:t>
      </w:r>
      <w:bookmarkEnd w:id="407"/>
      <w:bookmarkEnd w:id="408"/>
    </w:p>
    <w:p w14:paraId="314CC1EB" w14:textId="77777777" w:rsidR="00112A24" w:rsidRPr="0030155E" w:rsidRDefault="00112A24" w:rsidP="00112A24">
      <w:pPr>
        <w:spacing w:after="0" w:line="256" w:lineRule="auto"/>
        <w:rPr>
          <w:rFonts w:cs="Times New Roman"/>
          <w:sz w:val="26"/>
          <w:szCs w:val="26"/>
          <w:lang w:val="vi-VN"/>
        </w:rPr>
      </w:pPr>
    </w:p>
    <w:p w14:paraId="7C49970F" w14:textId="47C49B98" w:rsidR="00112A24" w:rsidRPr="0030155E" w:rsidRDefault="00731B62" w:rsidP="00F41E6C">
      <w:pPr>
        <w:pStyle w:val="Heading1"/>
        <w:rPr>
          <w:rFonts w:ascii="Times New Roman" w:hAnsi="Times New Roman" w:cs="Times New Roman"/>
          <w:b/>
          <w:bCs/>
          <w:color w:val="auto"/>
          <w:lang w:val="vi-VN"/>
        </w:rPr>
      </w:pPr>
      <w:bookmarkStart w:id="409" w:name="_Toc162343072"/>
      <w:bookmarkStart w:id="410" w:name="_Toc162347547"/>
      <w:r w:rsidRPr="0030155E">
        <w:rPr>
          <w:rFonts w:ascii="Times New Roman" w:hAnsi="Times New Roman" w:cs="Times New Roman"/>
          <w:b/>
          <w:bCs/>
          <w:color w:val="auto"/>
          <w:lang w:val="vi-VN"/>
        </w:rPr>
        <w:t>8</w:t>
      </w:r>
      <w:r w:rsidR="00112A24" w:rsidRPr="0030155E">
        <w:rPr>
          <w:rFonts w:ascii="Times New Roman" w:hAnsi="Times New Roman" w:cs="Times New Roman"/>
          <w:b/>
          <w:bCs/>
          <w:color w:val="auto"/>
          <w:lang w:val="vi-VN"/>
        </w:rPr>
        <w:t>.1. Xác định rủi ro của dự án</w:t>
      </w:r>
      <w:bookmarkEnd w:id="409"/>
      <w:bookmarkEnd w:id="410"/>
    </w:p>
    <w:p w14:paraId="2E351A5A" w14:textId="0F61D82F" w:rsidR="004C0D56" w:rsidRPr="00A23FCF" w:rsidRDefault="004C0D56" w:rsidP="004C0D56">
      <w:pPr>
        <w:pStyle w:val="Caption"/>
        <w:jc w:val="center"/>
        <w:rPr>
          <w:rFonts w:ascii="Times New Roman" w:hAnsi="Times New Roman" w:cs="Times New Roman"/>
          <w:color w:val="auto"/>
          <w:sz w:val="26"/>
          <w:szCs w:val="26"/>
        </w:rPr>
      </w:pPr>
    </w:p>
    <w:tbl>
      <w:tblPr>
        <w:tblStyle w:val="TableGrid"/>
        <w:tblW w:w="10349" w:type="dxa"/>
        <w:tblInd w:w="-431" w:type="dxa"/>
        <w:tblLook w:val="04A0" w:firstRow="1" w:lastRow="0" w:firstColumn="1" w:lastColumn="0" w:noHBand="0" w:noVBand="1"/>
      </w:tblPr>
      <w:tblGrid>
        <w:gridCol w:w="935"/>
        <w:gridCol w:w="2185"/>
        <w:gridCol w:w="5283"/>
        <w:gridCol w:w="1946"/>
      </w:tblGrid>
      <w:tr w:rsidR="004C0D56" w:rsidRPr="00A23FCF" w14:paraId="0DA2115B" w14:textId="77777777" w:rsidTr="00F32329">
        <w:trPr>
          <w:trHeight w:val="375"/>
        </w:trPr>
        <w:tc>
          <w:tcPr>
            <w:tcW w:w="935" w:type="dxa"/>
            <w:noWrap/>
            <w:hideMark/>
          </w:tcPr>
          <w:p w14:paraId="4640CAEF"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STT</w:t>
            </w:r>
          </w:p>
        </w:tc>
        <w:tc>
          <w:tcPr>
            <w:tcW w:w="2185" w:type="dxa"/>
            <w:noWrap/>
            <w:hideMark/>
          </w:tcPr>
          <w:p w14:paraId="3EB5FD4E"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Các rủi ro</w:t>
            </w:r>
          </w:p>
        </w:tc>
        <w:tc>
          <w:tcPr>
            <w:tcW w:w="5283" w:type="dxa"/>
            <w:noWrap/>
            <w:hideMark/>
          </w:tcPr>
          <w:p w14:paraId="66C361F0"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Mô tả</w:t>
            </w:r>
          </w:p>
        </w:tc>
        <w:tc>
          <w:tcPr>
            <w:tcW w:w="1946" w:type="dxa"/>
            <w:noWrap/>
            <w:hideMark/>
          </w:tcPr>
          <w:p w14:paraId="709134C3"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Mức độ rủi ro</w:t>
            </w:r>
          </w:p>
        </w:tc>
      </w:tr>
      <w:tr w:rsidR="004C0D56" w:rsidRPr="00A23FCF" w14:paraId="7A8EFE26" w14:textId="77777777" w:rsidTr="00F32329">
        <w:trPr>
          <w:trHeight w:val="375"/>
        </w:trPr>
        <w:tc>
          <w:tcPr>
            <w:tcW w:w="935" w:type="dxa"/>
            <w:vMerge w:val="restart"/>
            <w:noWrap/>
            <w:hideMark/>
          </w:tcPr>
          <w:p w14:paraId="1D8094E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w:t>
            </w:r>
          </w:p>
        </w:tc>
        <w:tc>
          <w:tcPr>
            <w:tcW w:w="2185" w:type="dxa"/>
            <w:vMerge w:val="restart"/>
            <w:noWrap/>
            <w:hideMark/>
          </w:tcPr>
          <w:p w14:paraId="68DDD270" w14:textId="77777777" w:rsidR="004C0D56" w:rsidRPr="00A23FCF" w:rsidRDefault="004C0D56" w:rsidP="00F32329">
            <w:pPr>
              <w:rPr>
                <w:rFonts w:cs="Times New Roman"/>
                <w:sz w:val="26"/>
                <w:szCs w:val="26"/>
                <w:lang w:val="vi-VN"/>
              </w:rPr>
            </w:pPr>
            <w:r w:rsidRPr="00A23FCF">
              <w:rPr>
                <w:rFonts w:cs="Times New Roman"/>
                <w:sz w:val="26"/>
                <w:szCs w:val="26"/>
                <w:lang w:val="vi-VN"/>
              </w:rPr>
              <w:t>Kế hoạch dự án</w:t>
            </w:r>
          </w:p>
        </w:tc>
        <w:tc>
          <w:tcPr>
            <w:tcW w:w="5283" w:type="dxa"/>
            <w:noWrap/>
            <w:hideMark/>
          </w:tcPr>
          <w:p w14:paraId="20DEEF14" w14:textId="77777777" w:rsidR="004C0D56" w:rsidRPr="00A23FCF" w:rsidRDefault="004C0D56" w:rsidP="00F32329">
            <w:pPr>
              <w:rPr>
                <w:rFonts w:cs="Times New Roman"/>
                <w:sz w:val="26"/>
                <w:szCs w:val="26"/>
                <w:lang w:val="vi-VN"/>
              </w:rPr>
            </w:pPr>
            <w:r w:rsidRPr="00A23FCF">
              <w:rPr>
                <w:rFonts w:cs="Times New Roman"/>
                <w:sz w:val="26"/>
                <w:szCs w:val="26"/>
                <w:lang w:val="vi-VN"/>
              </w:rPr>
              <w:t>Lập kế hoạch chậm, không phù hợp</w:t>
            </w:r>
          </w:p>
        </w:tc>
        <w:tc>
          <w:tcPr>
            <w:tcW w:w="1946" w:type="dxa"/>
            <w:noWrap/>
            <w:hideMark/>
          </w:tcPr>
          <w:p w14:paraId="23868452"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3864D546" w14:textId="77777777" w:rsidTr="00F32329">
        <w:trPr>
          <w:trHeight w:val="375"/>
        </w:trPr>
        <w:tc>
          <w:tcPr>
            <w:tcW w:w="935" w:type="dxa"/>
            <w:vMerge/>
            <w:hideMark/>
          </w:tcPr>
          <w:p w14:paraId="5AB8F921" w14:textId="77777777" w:rsidR="004C0D56" w:rsidRPr="00A23FCF" w:rsidRDefault="004C0D56" w:rsidP="00F32329">
            <w:pPr>
              <w:jc w:val="center"/>
              <w:rPr>
                <w:rFonts w:cs="Times New Roman"/>
                <w:sz w:val="26"/>
                <w:szCs w:val="26"/>
                <w:lang w:val="vi-VN"/>
              </w:rPr>
            </w:pPr>
          </w:p>
        </w:tc>
        <w:tc>
          <w:tcPr>
            <w:tcW w:w="2185" w:type="dxa"/>
            <w:vMerge/>
            <w:hideMark/>
          </w:tcPr>
          <w:p w14:paraId="053A549D" w14:textId="77777777" w:rsidR="004C0D56" w:rsidRPr="00A23FCF" w:rsidRDefault="004C0D56" w:rsidP="00F32329">
            <w:pPr>
              <w:rPr>
                <w:rFonts w:cs="Times New Roman"/>
                <w:sz w:val="26"/>
                <w:szCs w:val="26"/>
                <w:lang w:val="vi-VN"/>
              </w:rPr>
            </w:pPr>
          </w:p>
        </w:tc>
        <w:tc>
          <w:tcPr>
            <w:tcW w:w="5283" w:type="dxa"/>
            <w:noWrap/>
            <w:hideMark/>
          </w:tcPr>
          <w:p w14:paraId="29CCB48C" w14:textId="77777777" w:rsidR="004C0D56" w:rsidRPr="00A23FCF" w:rsidRDefault="004C0D56" w:rsidP="00F32329">
            <w:pPr>
              <w:rPr>
                <w:rFonts w:cs="Times New Roman"/>
                <w:sz w:val="26"/>
                <w:szCs w:val="26"/>
                <w:lang w:val="vi-VN"/>
              </w:rPr>
            </w:pPr>
            <w:r w:rsidRPr="00A23FCF">
              <w:rPr>
                <w:rFonts w:cs="Times New Roman"/>
                <w:sz w:val="26"/>
                <w:szCs w:val="26"/>
                <w:lang w:val="vi-VN"/>
              </w:rPr>
              <w:t>Các tài liệu dự án hoàn thành chậm</w:t>
            </w:r>
          </w:p>
        </w:tc>
        <w:tc>
          <w:tcPr>
            <w:tcW w:w="1946" w:type="dxa"/>
            <w:noWrap/>
            <w:hideMark/>
          </w:tcPr>
          <w:p w14:paraId="2D372A77"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33E16461" w14:textId="77777777" w:rsidTr="00F32329">
        <w:trPr>
          <w:trHeight w:val="375"/>
        </w:trPr>
        <w:tc>
          <w:tcPr>
            <w:tcW w:w="935" w:type="dxa"/>
            <w:vMerge w:val="restart"/>
            <w:noWrap/>
            <w:hideMark/>
          </w:tcPr>
          <w:p w14:paraId="0F56A132"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2</w:t>
            </w:r>
          </w:p>
        </w:tc>
        <w:tc>
          <w:tcPr>
            <w:tcW w:w="2185" w:type="dxa"/>
            <w:vMerge w:val="restart"/>
            <w:noWrap/>
            <w:hideMark/>
          </w:tcPr>
          <w:p w14:paraId="0972A893" w14:textId="77777777" w:rsidR="004C0D56" w:rsidRPr="00A23FCF" w:rsidRDefault="004C0D56" w:rsidP="00F32329">
            <w:pPr>
              <w:rPr>
                <w:rFonts w:cs="Times New Roman"/>
                <w:sz w:val="26"/>
                <w:szCs w:val="26"/>
                <w:lang w:val="vi-VN"/>
              </w:rPr>
            </w:pPr>
            <w:r w:rsidRPr="00A23FCF">
              <w:rPr>
                <w:rFonts w:cs="Times New Roman"/>
                <w:sz w:val="26"/>
                <w:szCs w:val="26"/>
                <w:lang w:val="vi-VN"/>
              </w:rPr>
              <w:t>Xác định yêu cầu</w:t>
            </w:r>
          </w:p>
        </w:tc>
        <w:tc>
          <w:tcPr>
            <w:tcW w:w="5283" w:type="dxa"/>
            <w:hideMark/>
          </w:tcPr>
          <w:p w14:paraId="0EB9C5BB" w14:textId="77777777" w:rsidR="004C0D56" w:rsidRPr="00A23FCF" w:rsidRDefault="004C0D56" w:rsidP="00F32329">
            <w:pPr>
              <w:rPr>
                <w:rFonts w:cs="Times New Roman"/>
                <w:sz w:val="26"/>
                <w:szCs w:val="26"/>
                <w:lang w:val="vi-VN"/>
              </w:rPr>
            </w:pPr>
            <w:r w:rsidRPr="00A23FCF">
              <w:rPr>
                <w:rFonts w:cs="Times New Roman"/>
                <w:sz w:val="26"/>
                <w:szCs w:val="26"/>
                <w:lang w:val="vi-VN"/>
              </w:rPr>
              <w:t>Khách hàng liên tục thay đổi yêu cầu trong quá trình thực hiện</w:t>
            </w:r>
          </w:p>
        </w:tc>
        <w:tc>
          <w:tcPr>
            <w:tcW w:w="1946" w:type="dxa"/>
            <w:noWrap/>
            <w:hideMark/>
          </w:tcPr>
          <w:p w14:paraId="07E33E80"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002443F2" w14:textId="77777777" w:rsidTr="00F32329">
        <w:trPr>
          <w:trHeight w:val="375"/>
        </w:trPr>
        <w:tc>
          <w:tcPr>
            <w:tcW w:w="935" w:type="dxa"/>
            <w:vMerge/>
            <w:hideMark/>
          </w:tcPr>
          <w:p w14:paraId="68D4B9B3" w14:textId="77777777" w:rsidR="004C0D56" w:rsidRPr="00A23FCF" w:rsidRDefault="004C0D56" w:rsidP="00F32329">
            <w:pPr>
              <w:jc w:val="center"/>
              <w:rPr>
                <w:rFonts w:cs="Times New Roman"/>
                <w:sz w:val="26"/>
                <w:szCs w:val="26"/>
                <w:lang w:val="vi-VN"/>
              </w:rPr>
            </w:pPr>
          </w:p>
        </w:tc>
        <w:tc>
          <w:tcPr>
            <w:tcW w:w="2185" w:type="dxa"/>
            <w:vMerge/>
            <w:hideMark/>
          </w:tcPr>
          <w:p w14:paraId="43E4E769" w14:textId="77777777" w:rsidR="004C0D56" w:rsidRPr="00A23FCF" w:rsidRDefault="004C0D56" w:rsidP="00F32329">
            <w:pPr>
              <w:rPr>
                <w:rFonts w:cs="Times New Roman"/>
                <w:sz w:val="26"/>
                <w:szCs w:val="26"/>
                <w:lang w:val="vi-VN"/>
              </w:rPr>
            </w:pPr>
          </w:p>
        </w:tc>
        <w:tc>
          <w:tcPr>
            <w:tcW w:w="5283" w:type="dxa"/>
            <w:noWrap/>
            <w:hideMark/>
          </w:tcPr>
          <w:p w14:paraId="3F8E89C0" w14:textId="77777777" w:rsidR="004C0D56" w:rsidRPr="00A23FCF" w:rsidRDefault="004C0D56" w:rsidP="00F32329">
            <w:pPr>
              <w:rPr>
                <w:rFonts w:cs="Times New Roman"/>
                <w:sz w:val="26"/>
                <w:szCs w:val="26"/>
                <w:lang w:val="vi-VN"/>
              </w:rPr>
            </w:pPr>
            <w:r w:rsidRPr="00A23FCF">
              <w:rPr>
                <w:rFonts w:cs="Times New Roman"/>
                <w:sz w:val="26"/>
                <w:szCs w:val="26"/>
                <w:lang w:val="vi-VN"/>
              </w:rPr>
              <w:t>Chưa hiểu rõ yêu cầu của khách hàng</w:t>
            </w:r>
          </w:p>
        </w:tc>
        <w:tc>
          <w:tcPr>
            <w:tcW w:w="1946" w:type="dxa"/>
            <w:noWrap/>
            <w:hideMark/>
          </w:tcPr>
          <w:p w14:paraId="5A476616"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599F87D6" w14:textId="77777777" w:rsidTr="00F32329">
        <w:trPr>
          <w:trHeight w:val="375"/>
        </w:trPr>
        <w:tc>
          <w:tcPr>
            <w:tcW w:w="935" w:type="dxa"/>
            <w:vMerge w:val="restart"/>
            <w:noWrap/>
            <w:hideMark/>
          </w:tcPr>
          <w:p w14:paraId="0A4F4840"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3</w:t>
            </w:r>
          </w:p>
        </w:tc>
        <w:tc>
          <w:tcPr>
            <w:tcW w:w="2185" w:type="dxa"/>
            <w:vMerge w:val="restart"/>
            <w:noWrap/>
            <w:hideMark/>
          </w:tcPr>
          <w:p w14:paraId="1E936E9C" w14:textId="77777777" w:rsidR="004C0D56" w:rsidRPr="00A23FCF" w:rsidRDefault="004C0D56" w:rsidP="00F32329">
            <w:pPr>
              <w:rPr>
                <w:rFonts w:cs="Times New Roman"/>
                <w:sz w:val="26"/>
                <w:szCs w:val="26"/>
                <w:lang w:val="vi-VN"/>
              </w:rPr>
            </w:pPr>
            <w:r w:rsidRPr="00A23FCF">
              <w:rPr>
                <w:rFonts w:cs="Times New Roman"/>
                <w:sz w:val="26"/>
                <w:szCs w:val="26"/>
                <w:lang w:val="vi-VN"/>
              </w:rPr>
              <w:t>Chất lượng dự án</w:t>
            </w:r>
          </w:p>
        </w:tc>
        <w:tc>
          <w:tcPr>
            <w:tcW w:w="5283" w:type="dxa"/>
            <w:hideMark/>
          </w:tcPr>
          <w:p w14:paraId="190710BC" w14:textId="77777777" w:rsidR="004C0D56" w:rsidRPr="00A23FCF" w:rsidRDefault="004C0D56" w:rsidP="00F32329">
            <w:pPr>
              <w:rPr>
                <w:rFonts w:cs="Times New Roman"/>
                <w:sz w:val="26"/>
                <w:szCs w:val="26"/>
                <w:lang w:val="vi-VN"/>
              </w:rPr>
            </w:pPr>
            <w:r w:rsidRPr="00A23FCF">
              <w:rPr>
                <w:rFonts w:cs="Times New Roman"/>
                <w:sz w:val="26"/>
                <w:szCs w:val="26"/>
                <w:lang w:val="vi-VN"/>
              </w:rPr>
              <w:t>Hệ thống không thực hiện đúng các chức năng yêu cầu.</w:t>
            </w:r>
          </w:p>
        </w:tc>
        <w:tc>
          <w:tcPr>
            <w:tcW w:w="1946" w:type="dxa"/>
            <w:noWrap/>
            <w:hideMark/>
          </w:tcPr>
          <w:p w14:paraId="3F19BE1F"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5CB97B7A" w14:textId="77777777" w:rsidTr="00F32329">
        <w:trPr>
          <w:trHeight w:val="375"/>
        </w:trPr>
        <w:tc>
          <w:tcPr>
            <w:tcW w:w="935" w:type="dxa"/>
            <w:vMerge/>
            <w:hideMark/>
          </w:tcPr>
          <w:p w14:paraId="582AF35C" w14:textId="77777777" w:rsidR="004C0D56" w:rsidRPr="00A23FCF" w:rsidRDefault="004C0D56" w:rsidP="00F32329">
            <w:pPr>
              <w:jc w:val="center"/>
              <w:rPr>
                <w:rFonts w:cs="Times New Roman"/>
                <w:sz w:val="26"/>
                <w:szCs w:val="26"/>
                <w:lang w:val="vi-VN"/>
              </w:rPr>
            </w:pPr>
          </w:p>
        </w:tc>
        <w:tc>
          <w:tcPr>
            <w:tcW w:w="2185" w:type="dxa"/>
            <w:vMerge/>
            <w:hideMark/>
          </w:tcPr>
          <w:p w14:paraId="02C6E95E" w14:textId="77777777" w:rsidR="004C0D56" w:rsidRPr="00A23FCF" w:rsidRDefault="004C0D56" w:rsidP="00F32329">
            <w:pPr>
              <w:rPr>
                <w:rFonts w:cs="Times New Roman"/>
                <w:sz w:val="26"/>
                <w:szCs w:val="26"/>
                <w:lang w:val="vi-VN"/>
              </w:rPr>
            </w:pPr>
          </w:p>
        </w:tc>
        <w:tc>
          <w:tcPr>
            <w:tcW w:w="5283" w:type="dxa"/>
            <w:hideMark/>
          </w:tcPr>
          <w:p w14:paraId="23F35F91" w14:textId="77777777" w:rsidR="004C0D56" w:rsidRPr="00A23FCF" w:rsidRDefault="004C0D56" w:rsidP="00F32329">
            <w:pPr>
              <w:rPr>
                <w:rFonts w:cs="Times New Roman"/>
                <w:sz w:val="26"/>
                <w:szCs w:val="26"/>
                <w:lang w:val="vi-VN"/>
              </w:rPr>
            </w:pPr>
            <w:r w:rsidRPr="00A23FCF">
              <w:rPr>
                <w:rFonts w:cs="Times New Roman"/>
                <w:sz w:val="26"/>
                <w:szCs w:val="26"/>
                <w:lang w:val="vi-VN"/>
              </w:rPr>
              <w:t>Tốc độ xử lý chậm.</w:t>
            </w:r>
          </w:p>
        </w:tc>
        <w:tc>
          <w:tcPr>
            <w:tcW w:w="1946" w:type="dxa"/>
            <w:noWrap/>
            <w:hideMark/>
          </w:tcPr>
          <w:p w14:paraId="4AA5FBCB"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3F5F1744" w14:textId="77777777" w:rsidTr="00F32329">
        <w:trPr>
          <w:trHeight w:val="375"/>
        </w:trPr>
        <w:tc>
          <w:tcPr>
            <w:tcW w:w="935" w:type="dxa"/>
            <w:vMerge w:val="restart"/>
            <w:noWrap/>
            <w:hideMark/>
          </w:tcPr>
          <w:p w14:paraId="52C2E44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4</w:t>
            </w:r>
          </w:p>
        </w:tc>
        <w:tc>
          <w:tcPr>
            <w:tcW w:w="2185" w:type="dxa"/>
            <w:vMerge w:val="restart"/>
            <w:noWrap/>
            <w:hideMark/>
          </w:tcPr>
          <w:p w14:paraId="19BBE297" w14:textId="77777777" w:rsidR="004C0D56" w:rsidRPr="00A23FCF" w:rsidRDefault="004C0D56" w:rsidP="00F32329">
            <w:pPr>
              <w:rPr>
                <w:rFonts w:cs="Times New Roman"/>
                <w:sz w:val="26"/>
                <w:szCs w:val="26"/>
                <w:lang w:val="vi-VN"/>
              </w:rPr>
            </w:pPr>
            <w:r w:rsidRPr="00A23FCF">
              <w:rPr>
                <w:rFonts w:cs="Times New Roman"/>
                <w:sz w:val="26"/>
                <w:szCs w:val="26"/>
                <w:lang w:val="vi-VN"/>
              </w:rPr>
              <w:t>Rủi ro tài chính</w:t>
            </w:r>
          </w:p>
        </w:tc>
        <w:tc>
          <w:tcPr>
            <w:tcW w:w="5283" w:type="dxa"/>
            <w:hideMark/>
          </w:tcPr>
          <w:p w14:paraId="57F0852F" w14:textId="77777777" w:rsidR="004C0D56" w:rsidRPr="00A23FCF" w:rsidRDefault="004C0D56" w:rsidP="00F32329">
            <w:pPr>
              <w:rPr>
                <w:rFonts w:cs="Times New Roman"/>
                <w:sz w:val="26"/>
                <w:szCs w:val="26"/>
                <w:lang w:val="vi-VN"/>
              </w:rPr>
            </w:pPr>
            <w:r w:rsidRPr="00A23FCF">
              <w:rPr>
                <w:rFonts w:cs="Times New Roman"/>
                <w:sz w:val="26"/>
                <w:szCs w:val="26"/>
                <w:lang w:val="vi-VN"/>
              </w:rPr>
              <w:t>Ước lượng chi phí chênh lệch quá lớn so với thực tế</w:t>
            </w:r>
          </w:p>
        </w:tc>
        <w:tc>
          <w:tcPr>
            <w:tcW w:w="1946" w:type="dxa"/>
            <w:noWrap/>
            <w:hideMark/>
          </w:tcPr>
          <w:p w14:paraId="41323D1B"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77E55ACB" w14:textId="77777777" w:rsidTr="00F32329">
        <w:trPr>
          <w:trHeight w:val="375"/>
        </w:trPr>
        <w:tc>
          <w:tcPr>
            <w:tcW w:w="935" w:type="dxa"/>
            <w:vMerge/>
            <w:hideMark/>
          </w:tcPr>
          <w:p w14:paraId="3E0C591B" w14:textId="77777777" w:rsidR="004C0D56" w:rsidRPr="00A23FCF" w:rsidRDefault="004C0D56" w:rsidP="00F32329">
            <w:pPr>
              <w:jc w:val="center"/>
              <w:rPr>
                <w:rFonts w:cs="Times New Roman"/>
                <w:sz w:val="26"/>
                <w:szCs w:val="26"/>
                <w:lang w:val="vi-VN"/>
              </w:rPr>
            </w:pPr>
          </w:p>
        </w:tc>
        <w:tc>
          <w:tcPr>
            <w:tcW w:w="2185" w:type="dxa"/>
            <w:vMerge/>
            <w:hideMark/>
          </w:tcPr>
          <w:p w14:paraId="7AC32CA2" w14:textId="77777777" w:rsidR="004C0D56" w:rsidRPr="00A23FCF" w:rsidRDefault="004C0D56" w:rsidP="00F32329">
            <w:pPr>
              <w:rPr>
                <w:rFonts w:cs="Times New Roman"/>
                <w:sz w:val="26"/>
                <w:szCs w:val="26"/>
                <w:lang w:val="vi-VN"/>
              </w:rPr>
            </w:pPr>
          </w:p>
        </w:tc>
        <w:tc>
          <w:tcPr>
            <w:tcW w:w="5283" w:type="dxa"/>
            <w:hideMark/>
          </w:tcPr>
          <w:p w14:paraId="2C943C29"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không thu hút được nhiều người dùng và doanh thu thấp hơn dự kiến</w:t>
            </w:r>
          </w:p>
        </w:tc>
        <w:tc>
          <w:tcPr>
            <w:tcW w:w="1946" w:type="dxa"/>
            <w:noWrap/>
            <w:hideMark/>
          </w:tcPr>
          <w:p w14:paraId="4DD4CDBB"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0C89EAFD" w14:textId="77777777" w:rsidTr="00F32329">
        <w:trPr>
          <w:trHeight w:val="750"/>
        </w:trPr>
        <w:tc>
          <w:tcPr>
            <w:tcW w:w="935" w:type="dxa"/>
            <w:vMerge w:val="restart"/>
            <w:noWrap/>
            <w:hideMark/>
          </w:tcPr>
          <w:p w14:paraId="34D9121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5</w:t>
            </w:r>
          </w:p>
        </w:tc>
        <w:tc>
          <w:tcPr>
            <w:tcW w:w="2185" w:type="dxa"/>
            <w:vMerge w:val="restart"/>
            <w:noWrap/>
            <w:hideMark/>
          </w:tcPr>
          <w:p w14:paraId="06989976" w14:textId="77777777" w:rsidR="004C0D56" w:rsidRPr="00A23FCF" w:rsidRDefault="004C0D56" w:rsidP="00F32329">
            <w:pPr>
              <w:rPr>
                <w:rFonts w:cs="Times New Roman"/>
                <w:sz w:val="26"/>
                <w:szCs w:val="26"/>
                <w:lang w:val="vi-VN"/>
              </w:rPr>
            </w:pPr>
            <w:r w:rsidRPr="00A23FCF">
              <w:rPr>
                <w:rFonts w:cs="Times New Roman"/>
                <w:sz w:val="26"/>
                <w:szCs w:val="26"/>
                <w:lang w:val="vi-VN"/>
              </w:rPr>
              <w:t>Rủi ro kỹ thuật</w:t>
            </w:r>
          </w:p>
        </w:tc>
        <w:tc>
          <w:tcPr>
            <w:tcW w:w="5283" w:type="dxa"/>
            <w:hideMark/>
          </w:tcPr>
          <w:p w14:paraId="2743FCD1" w14:textId="77777777" w:rsidR="004C0D56" w:rsidRPr="00A23FCF" w:rsidRDefault="004C0D56" w:rsidP="00F32329">
            <w:pPr>
              <w:rPr>
                <w:rFonts w:cs="Times New Roman"/>
                <w:sz w:val="26"/>
                <w:szCs w:val="26"/>
                <w:lang w:val="vi-VN"/>
              </w:rPr>
            </w:pPr>
            <w:r w:rsidRPr="00A23FCF">
              <w:rPr>
                <w:rFonts w:cs="Times New Roman"/>
                <w:sz w:val="26"/>
                <w:szCs w:val="26"/>
                <w:lang w:val="vi-VN"/>
              </w:rPr>
              <w:t>Trong quá trình phát triển có thể dẫn đến sự có, gián đoạn hoạt động hoặc ảnh hưởng đến trải nghiệm người dùng</w:t>
            </w:r>
          </w:p>
        </w:tc>
        <w:tc>
          <w:tcPr>
            <w:tcW w:w="1946" w:type="dxa"/>
            <w:noWrap/>
            <w:hideMark/>
          </w:tcPr>
          <w:p w14:paraId="76469332"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r w:rsidR="004C0D56" w:rsidRPr="00A23FCF" w14:paraId="44919DC0" w14:textId="77777777" w:rsidTr="00F32329">
        <w:trPr>
          <w:trHeight w:val="375"/>
        </w:trPr>
        <w:tc>
          <w:tcPr>
            <w:tcW w:w="935" w:type="dxa"/>
            <w:vMerge/>
            <w:hideMark/>
          </w:tcPr>
          <w:p w14:paraId="2208AF46" w14:textId="77777777" w:rsidR="004C0D56" w:rsidRPr="00A23FCF" w:rsidRDefault="004C0D56" w:rsidP="00F32329">
            <w:pPr>
              <w:jc w:val="center"/>
              <w:rPr>
                <w:rFonts w:cs="Times New Roman"/>
                <w:sz w:val="26"/>
                <w:szCs w:val="26"/>
                <w:lang w:val="vi-VN"/>
              </w:rPr>
            </w:pPr>
          </w:p>
        </w:tc>
        <w:tc>
          <w:tcPr>
            <w:tcW w:w="2185" w:type="dxa"/>
            <w:vMerge/>
            <w:hideMark/>
          </w:tcPr>
          <w:p w14:paraId="4238CF38" w14:textId="77777777" w:rsidR="004C0D56" w:rsidRPr="00A23FCF" w:rsidRDefault="004C0D56" w:rsidP="00F32329">
            <w:pPr>
              <w:rPr>
                <w:rFonts w:cs="Times New Roman"/>
                <w:sz w:val="26"/>
                <w:szCs w:val="26"/>
                <w:lang w:val="vi-VN"/>
              </w:rPr>
            </w:pPr>
          </w:p>
        </w:tc>
        <w:tc>
          <w:tcPr>
            <w:tcW w:w="5283" w:type="dxa"/>
            <w:hideMark/>
          </w:tcPr>
          <w:p w14:paraId="1872796D" w14:textId="77777777" w:rsidR="004C0D56" w:rsidRPr="00A23FCF" w:rsidRDefault="004C0D56" w:rsidP="00F32329">
            <w:pPr>
              <w:rPr>
                <w:rFonts w:cs="Times New Roman"/>
                <w:sz w:val="26"/>
                <w:szCs w:val="26"/>
                <w:lang w:val="vi-VN"/>
              </w:rPr>
            </w:pPr>
            <w:r w:rsidRPr="00A23FCF">
              <w:rPr>
                <w:rFonts w:cs="Times New Roman"/>
                <w:sz w:val="26"/>
                <w:szCs w:val="26"/>
                <w:lang w:val="vi-VN"/>
              </w:rPr>
              <w:t>Có thể gặp khó khăn trong việc mở rộng quy mô để đáp ứng nhu cầu tăng cao của người dùng</w:t>
            </w:r>
          </w:p>
        </w:tc>
        <w:tc>
          <w:tcPr>
            <w:tcW w:w="1946" w:type="dxa"/>
            <w:noWrap/>
            <w:hideMark/>
          </w:tcPr>
          <w:p w14:paraId="7AA91B84"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121E1C2D" w14:textId="77777777" w:rsidTr="00F32329">
        <w:trPr>
          <w:trHeight w:val="375"/>
        </w:trPr>
        <w:tc>
          <w:tcPr>
            <w:tcW w:w="935" w:type="dxa"/>
            <w:vMerge/>
            <w:hideMark/>
          </w:tcPr>
          <w:p w14:paraId="215D9FE6" w14:textId="77777777" w:rsidR="004C0D56" w:rsidRPr="00A23FCF" w:rsidRDefault="004C0D56" w:rsidP="00F32329">
            <w:pPr>
              <w:jc w:val="center"/>
              <w:rPr>
                <w:rFonts w:cs="Times New Roman"/>
                <w:sz w:val="26"/>
                <w:szCs w:val="26"/>
                <w:lang w:val="vi-VN"/>
              </w:rPr>
            </w:pPr>
          </w:p>
        </w:tc>
        <w:tc>
          <w:tcPr>
            <w:tcW w:w="2185" w:type="dxa"/>
            <w:vMerge/>
            <w:hideMark/>
          </w:tcPr>
          <w:p w14:paraId="1FCC0988" w14:textId="77777777" w:rsidR="004C0D56" w:rsidRPr="00A23FCF" w:rsidRDefault="004C0D56" w:rsidP="00F32329">
            <w:pPr>
              <w:rPr>
                <w:rFonts w:cs="Times New Roman"/>
                <w:sz w:val="26"/>
                <w:szCs w:val="26"/>
                <w:lang w:val="vi-VN"/>
              </w:rPr>
            </w:pPr>
          </w:p>
        </w:tc>
        <w:tc>
          <w:tcPr>
            <w:tcW w:w="5283" w:type="dxa"/>
            <w:hideMark/>
          </w:tcPr>
          <w:p w14:paraId="71966B1D"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hiện thị không tốt trên một vài thiết bị cũ</w:t>
            </w:r>
          </w:p>
        </w:tc>
        <w:tc>
          <w:tcPr>
            <w:tcW w:w="1946" w:type="dxa"/>
            <w:noWrap/>
            <w:hideMark/>
          </w:tcPr>
          <w:p w14:paraId="32982708"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2417A756" w14:textId="77777777" w:rsidTr="00F32329">
        <w:trPr>
          <w:trHeight w:val="375"/>
        </w:trPr>
        <w:tc>
          <w:tcPr>
            <w:tcW w:w="935" w:type="dxa"/>
            <w:vMerge w:val="restart"/>
            <w:noWrap/>
            <w:hideMark/>
          </w:tcPr>
          <w:p w14:paraId="282B9BA7"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6</w:t>
            </w:r>
          </w:p>
        </w:tc>
        <w:tc>
          <w:tcPr>
            <w:tcW w:w="2185" w:type="dxa"/>
            <w:vMerge w:val="restart"/>
            <w:noWrap/>
            <w:hideMark/>
          </w:tcPr>
          <w:p w14:paraId="2BFF1D14" w14:textId="77777777" w:rsidR="004C0D56" w:rsidRPr="00A23FCF" w:rsidRDefault="004C0D56" w:rsidP="00F32329">
            <w:pPr>
              <w:rPr>
                <w:rFonts w:cs="Times New Roman"/>
                <w:sz w:val="26"/>
                <w:szCs w:val="26"/>
                <w:lang w:val="vi-VN"/>
              </w:rPr>
            </w:pPr>
            <w:r w:rsidRPr="00A23FCF">
              <w:rPr>
                <w:rFonts w:cs="Times New Roman"/>
                <w:sz w:val="26"/>
                <w:szCs w:val="26"/>
                <w:lang w:val="vi-VN"/>
              </w:rPr>
              <w:t>Rủi rõ về nhân sự</w:t>
            </w:r>
          </w:p>
        </w:tc>
        <w:tc>
          <w:tcPr>
            <w:tcW w:w="5283" w:type="dxa"/>
            <w:hideMark/>
          </w:tcPr>
          <w:p w14:paraId="750B3FB6" w14:textId="77777777" w:rsidR="004C0D56" w:rsidRPr="00A23FCF" w:rsidRDefault="004C0D56" w:rsidP="00F32329">
            <w:pPr>
              <w:rPr>
                <w:rFonts w:cs="Times New Roman"/>
                <w:sz w:val="26"/>
                <w:szCs w:val="26"/>
                <w:lang w:val="vi-VN"/>
              </w:rPr>
            </w:pPr>
            <w:r w:rsidRPr="00A23FCF">
              <w:rPr>
                <w:rFonts w:cs="Times New Roman"/>
                <w:sz w:val="26"/>
                <w:szCs w:val="26"/>
                <w:lang w:val="vi-VN"/>
              </w:rPr>
              <w:t>Nhân sự chủ chốt của dự án có thể nghỉ việc, ảnh hưởng đến tiến độ và chất lượng ứng dụng.</w:t>
            </w:r>
          </w:p>
        </w:tc>
        <w:tc>
          <w:tcPr>
            <w:tcW w:w="1946" w:type="dxa"/>
            <w:noWrap/>
            <w:hideMark/>
          </w:tcPr>
          <w:p w14:paraId="4B9812D7" w14:textId="77777777" w:rsidR="004C0D56" w:rsidRPr="00A23FCF" w:rsidRDefault="004C0D56" w:rsidP="00F32329">
            <w:pPr>
              <w:rPr>
                <w:rFonts w:cs="Times New Roman"/>
                <w:sz w:val="26"/>
                <w:szCs w:val="26"/>
                <w:lang w:val="vi-VN"/>
              </w:rPr>
            </w:pPr>
            <w:r w:rsidRPr="00A23FCF">
              <w:rPr>
                <w:rFonts w:cs="Times New Roman"/>
                <w:sz w:val="26"/>
                <w:szCs w:val="26"/>
                <w:lang w:val="vi-VN"/>
              </w:rPr>
              <w:t>Cao</w:t>
            </w:r>
          </w:p>
        </w:tc>
      </w:tr>
      <w:tr w:rsidR="004C0D56" w:rsidRPr="00A23FCF" w14:paraId="0AF0C5D4" w14:textId="77777777" w:rsidTr="00F32329">
        <w:trPr>
          <w:trHeight w:val="480"/>
        </w:trPr>
        <w:tc>
          <w:tcPr>
            <w:tcW w:w="935" w:type="dxa"/>
            <w:vMerge/>
            <w:hideMark/>
          </w:tcPr>
          <w:p w14:paraId="3A7B50EE" w14:textId="77777777" w:rsidR="004C0D56" w:rsidRPr="00A23FCF" w:rsidRDefault="004C0D56" w:rsidP="00F32329">
            <w:pPr>
              <w:jc w:val="center"/>
              <w:rPr>
                <w:rFonts w:cs="Times New Roman"/>
                <w:sz w:val="26"/>
                <w:szCs w:val="26"/>
                <w:lang w:val="vi-VN"/>
              </w:rPr>
            </w:pPr>
          </w:p>
        </w:tc>
        <w:tc>
          <w:tcPr>
            <w:tcW w:w="2185" w:type="dxa"/>
            <w:vMerge/>
            <w:hideMark/>
          </w:tcPr>
          <w:p w14:paraId="27DC8744" w14:textId="77777777" w:rsidR="004C0D56" w:rsidRPr="00A23FCF" w:rsidRDefault="004C0D56" w:rsidP="00F32329">
            <w:pPr>
              <w:rPr>
                <w:rFonts w:cs="Times New Roman"/>
                <w:sz w:val="26"/>
                <w:szCs w:val="26"/>
                <w:lang w:val="vi-VN"/>
              </w:rPr>
            </w:pPr>
          </w:p>
        </w:tc>
        <w:tc>
          <w:tcPr>
            <w:tcW w:w="5283" w:type="dxa"/>
            <w:hideMark/>
          </w:tcPr>
          <w:p w14:paraId="523DF625" w14:textId="77777777" w:rsidR="004C0D56" w:rsidRPr="00A23FCF" w:rsidRDefault="004C0D56" w:rsidP="00F32329">
            <w:pPr>
              <w:rPr>
                <w:rFonts w:cs="Times New Roman"/>
                <w:sz w:val="26"/>
                <w:szCs w:val="26"/>
                <w:lang w:val="vi-VN"/>
              </w:rPr>
            </w:pPr>
            <w:r w:rsidRPr="00A23FCF">
              <w:rPr>
                <w:rFonts w:cs="Times New Roman"/>
                <w:sz w:val="26"/>
                <w:szCs w:val="26"/>
                <w:lang w:val="vi-VN"/>
              </w:rPr>
              <w:t>Việc quản lý nhân lực hiệu quả có thể gặp nhiều khó khăn, ảnh hưởng đến hiệu quả hoạt động của dự án.</w:t>
            </w:r>
          </w:p>
        </w:tc>
        <w:tc>
          <w:tcPr>
            <w:tcW w:w="1946" w:type="dxa"/>
            <w:noWrap/>
            <w:hideMark/>
          </w:tcPr>
          <w:p w14:paraId="2E18DD5B" w14:textId="77777777" w:rsidR="004C0D56" w:rsidRPr="00A23FCF" w:rsidRDefault="004C0D56" w:rsidP="00F32329">
            <w:pPr>
              <w:rPr>
                <w:rFonts w:cs="Times New Roman"/>
                <w:sz w:val="26"/>
                <w:szCs w:val="26"/>
                <w:lang w:val="vi-VN"/>
              </w:rPr>
            </w:pPr>
            <w:r w:rsidRPr="00A23FCF">
              <w:rPr>
                <w:rFonts w:cs="Times New Roman"/>
                <w:sz w:val="26"/>
                <w:szCs w:val="26"/>
                <w:lang w:val="vi-VN"/>
              </w:rPr>
              <w:t>Trung bình</w:t>
            </w:r>
          </w:p>
        </w:tc>
      </w:tr>
      <w:tr w:rsidR="004C0D56" w:rsidRPr="00A23FCF" w14:paraId="6F85D006" w14:textId="77777777" w:rsidTr="00F32329">
        <w:trPr>
          <w:trHeight w:val="375"/>
        </w:trPr>
        <w:tc>
          <w:tcPr>
            <w:tcW w:w="935" w:type="dxa"/>
            <w:vMerge/>
            <w:hideMark/>
          </w:tcPr>
          <w:p w14:paraId="51E1FA5B" w14:textId="77777777" w:rsidR="004C0D56" w:rsidRPr="00A23FCF" w:rsidRDefault="004C0D56" w:rsidP="00F32329">
            <w:pPr>
              <w:jc w:val="center"/>
              <w:rPr>
                <w:rFonts w:cs="Times New Roman"/>
                <w:sz w:val="26"/>
                <w:szCs w:val="26"/>
                <w:lang w:val="vi-VN"/>
              </w:rPr>
            </w:pPr>
          </w:p>
        </w:tc>
        <w:tc>
          <w:tcPr>
            <w:tcW w:w="2185" w:type="dxa"/>
            <w:vMerge/>
            <w:hideMark/>
          </w:tcPr>
          <w:p w14:paraId="654E5291" w14:textId="77777777" w:rsidR="004C0D56" w:rsidRPr="00A23FCF" w:rsidRDefault="004C0D56" w:rsidP="00F32329">
            <w:pPr>
              <w:rPr>
                <w:rFonts w:cs="Times New Roman"/>
                <w:sz w:val="26"/>
                <w:szCs w:val="26"/>
                <w:lang w:val="vi-VN"/>
              </w:rPr>
            </w:pPr>
          </w:p>
        </w:tc>
        <w:tc>
          <w:tcPr>
            <w:tcW w:w="5283" w:type="dxa"/>
            <w:noWrap/>
            <w:hideMark/>
          </w:tcPr>
          <w:p w14:paraId="08C278E5" w14:textId="77777777" w:rsidR="004C0D56" w:rsidRPr="00A23FCF" w:rsidRDefault="004C0D56" w:rsidP="00F32329">
            <w:pPr>
              <w:rPr>
                <w:rFonts w:cs="Times New Roman"/>
                <w:sz w:val="26"/>
                <w:szCs w:val="26"/>
                <w:lang w:val="vi-VN"/>
              </w:rPr>
            </w:pPr>
            <w:r w:rsidRPr="00A23FCF">
              <w:rPr>
                <w:rFonts w:cs="Times New Roman"/>
                <w:sz w:val="26"/>
                <w:szCs w:val="26"/>
                <w:lang w:val="vi-VN"/>
              </w:rPr>
              <w:t>Trình độ chuyên môn còn yếu kém</w:t>
            </w:r>
          </w:p>
        </w:tc>
        <w:tc>
          <w:tcPr>
            <w:tcW w:w="1946" w:type="dxa"/>
            <w:noWrap/>
            <w:hideMark/>
          </w:tcPr>
          <w:p w14:paraId="27A4921B"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r w:rsidR="004C0D56" w:rsidRPr="00A23FCF" w14:paraId="16E0D90F" w14:textId="77777777" w:rsidTr="00F32329">
        <w:trPr>
          <w:trHeight w:val="375"/>
        </w:trPr>
        <w:tc>
          <w:tcPr>
            <w:tcW w:w="935" w:type="dxa"/>
            <w:vMerge w:val="restart"/>
            <w:noWrap/>
            <w:hideMark/>
          </w:tcPr>
          <w:p w14:paraId="7B8A7B8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7</w:t>
            </w:r>
          </w:p>
        </w:tc>
        <w:tc>
          <w:tcPr>
            <w:tcW w:w="2185" w:type="dxa"/>
            <w:vMerge w:val="restart"/>
            <w:noWrap/>
            <w:hideMark/>
          </w:tcPr>
          <w:p w14:paraId="0AB2B65A" w14:textId="77777777" w:rsidR="004C0D56" w:rsidRPr="00A23FCF" w:rsidRDefault="004C0D56" w:rsidP="00F32329">
            <w:pPr>
              <w:rPr>
                <w:rFonts w:cs="Times New Roman"/>
                <w:sz w:val="26"/>
                <w:szCs w:val="26"/>
                <w:lang w:val="vi-VN"/>
              </w:rPr>
            </w:pPr>
            <w:r w:rsidRPr="00A23FCF">
              <w:rPr>
                <w:rFonts w:cs="Times New Roman"/>
                <w:sz w:val="26"/>
                <w:szCs w:val="26"/>
                <w:lang w:val="vi-VN"/>
              </w:rPr>
              <w:t>Rủi ro công nghệ</w:t>
            </w:r>
          </w:p>
        </w:tc>
        <w:tc>
          <w:tcPr>
            <w:tcW w:w="5283" w:type="dxa"/>
            <w:hideMark/>
          </w:tcPr>
          <w:p w14:paraId="050A645B" w14:textId="77777777" w:rsidR="004C0D56" w:rsidRPr="00A23FCF" w:rsidRDefault="004C0D56" w:rsidP="00F32329">
            <w:pPr>
              <w:rPr>
                <w:rFonts w:cs="Times New Roman"/>
                <w:sz w:val="26"/>
                <w:szCs w:val="26"/>
                <w:lang w:val="vi-VN"/>
              </w:rPr>
            </w:pPr>
            <w:r w:rsidRPr="00A23FCF">
              <w:rPr>
                <w:rFonts w:cs="Times New Roman"/>
                <w:sz w:val="26"/>
                <w:szCs w:val="26"/>
                <w:lang w:val="vi-VN"/>
              </w:rPr>
              <w:t>Nhiều công nghệ mới không tương thích nhiều hệ thống không tương thích</w:t>
            </w:r>
          </w:p>
        </w:tc>
        <w:tc>
          <w:tcPr>
            <w:tcW w:w="1946" w:type="dxa"/>
            <w:noWrap/>
            <w:hideMark/>
          </w:tcPr>
          <w:p w14:paraId="7AB8995F"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r w:rsidR="004C0D56" w:rsidRPr="00A23FCF" w14:paraId="64A8F39F" w14:textId="77777777" w:rsidTr="00F32329">
        <w:trPr>
          <w:trHeight w:val="375"/>
        </w:trPr>
        <w:tc>
          <w:tcPr>
            <w:tcW w:w="935" w:type="dxa"/>
            <w:vMerge/>
            <w:hideMark/>
          </w:tcPr>
          <w:p w14:paraId="4AF3DE8E" w14:textId="77777777" w:rsidR="004C0D56" w:rsidRPr="00A23FCF" w:rsidRDefault="004C0D56" w:rsidP="00F32329">
            <w:pPr>
              <w:jc w:val="center"/>
              <w:rPr>
                <w:rFonts w:cs="Times New Roman"/>
                <w:sz w:val="26"/>
                <w:szCs w:val="26"/>
                <w:lang w:val="vi-VN"/>
              </w:rPr>
            </w:pPr>
          </w:p>
        </w:tc>
        <w:tc>
          <w:tcPr>
            <w:tcW w:w="2185" w:type="dxa"/>
            <w:vMerge/>
            <w:hideMark/>
          </w:tcPr>
          <w:p w14:paraId="08ADB9B7" w14:textId="77777777" w:rsidR="004C0D56" w:rsidRPr="00A23FCF" w:rsidRDefault="004C0D56" w:rsidP="00F32329">
            <w:pPr>
              <w:rPr>
                <w:rFonts w:cs="Times New Roman"/>
                <w:sz w:val="26"/>
                <w:szCs w:val="26"/>
                <w:lang w:val="vi-VN"/>
              </w:rPr>
            </w:pPr>
          </w:p>
        </w:tc>
        <w:tc>
          <w:tcPr>
            <w:tcW w:w="5283" w:type="dxa"/>
            <w:noWrap/>
            <w:hideMark/>
          </w:tcPr>
          <w:p w14:paraId="0BBA69F1" w14:textId="77777777" w:rsidR="004C0D56" w:rsidRPr="00A23FCF" w:rsidRDefault="004C0D56" w:rsidP="00F32329">
            <w:pPr>
              <w:rPr>
                <w:rFonts w:cs="Times New Roman"/>
                <w:sz w:val="26"/>
                <w:szCs w:val="26"/>
                <w:lang w:val="vi-VN"/>
              </w:rPr>
            </w:pPr>
            <w:r w:rsidRPr="00A23FCF">
              <w:rPr>
                <w:rFonts w:cs="Times New Roman"/>
                <w:sz w:val="26"/>
                <w:szCs w:val="26"/>
                <w:lang w:val="vi-VN"/>
              </w:rPr>
              <w:t>Công nghệ lỗi thời</w:t>
            </w:r>
          </w:p>
        </w:tc>
        <w:tc>
          <w:tcPr>
            <w:tcW w:w="1946" w:type="dxa"/>
            <w:noWrap/>
            <w:hideMark/>
          </w:tcPr>
          <w:p w14:paraId="097EE878" w14:textId="77777777" w:rsidR="004C0D56" w:rsidRPr="00A23FCF" w:rsidRDefault="004C0D56" w:rsidP="00F32329">
            <w:pPr>
              <w:rPr>
                <w:rFonts w:cs="Times New Roman"/>
                <w:sz w:val="26"/>
                <w:szCs w:val="26"/>
                <w:lang w:val="vi-VN"/>
              </w:rPr>
            </w:pPr>
            <w:r w:rsidRPr="00A23FCF">
              <w:rPr>
                <w:rFonts w:cs="Times New Roman"/>
                <w:sz w:val="26"/>
                <w:szCs w:val="26"/>
                <w:lang w:val="vi-VN"/>
              </w:rPr>
              <w:t>Thấp</w:t>
            </w:r>
          </w:p>
        </w:tc>
      </w:tr>
    </w:tbl>
    <w:p w14:paraId="40970529" w14:textId="77777777" w:rsidR="004C0D56" w:rsidRPr="00A23FCF" w:rsidRDefault="004C0D56" w:rsidP="004C0D56">
      <w:pPr>
        <w:spacing w:after="0" w:line="240" w:lineRule="auto"/>
        <w:rPr>
          <w:rFonts w:cs="Times New Roman"/>
          <w:b/>
          <w:sz w:val="26"/>
          <w:szCs w:val="26"/>
          <w:lang w:val="vi-VN"/>
        </w:rPr>
      </w:pPr>
    </w:p>
    <w:p w14:paraId="7CADCD08" w14:textId="37AF3414" w:rsidR="004C0D56" w:rsidRPr="00A23FCF" w:rsidRDefault="006A134D" w:rsidP="003F24B0">
      <w:pPr>
        <w:pStyle w:val="Heading3"/>
        <w:jc w:val="center"/>
        <w:rPr>
          <w:rFonts w:ascii="Times New Roman" w:hAnsi="Times New Roman" w:cs="Times New Roman"/>
          <w:i/>
          <w:iCs/>
          <w:sz w:val="26"/>
          <w:szCs w:val="26"/>
          <w:lang w:val="vi-VN"/>
        </w:rPr>
      </w:pPr>
      <w:bookmarkStart w:id="411" w:name="_Toc162171460"/>
      <w:bookmarkStart w:id="412" w:name="_Toc162343073"/>
      <w:bookmarkStart w:id="413" w:name="_Toc162347548"/>
      <w:r w:rsidRPr="00A23FCF">
        <w:rPr>
          <w:rFonts w:ascii="Times New Roman" w:hAnsi="Times New Roman" w:cs="Times New Roman"/>
          <w:i/>
          <w:iCs/>
          <w:color w:val="auto"/>
          <w:sz w:val="26"/>
          <w:szCs w:val="26"/>
          <w:lang w:val="vi-VN"/>
        </w:rPr>
        <w:t>Bảng 8.</w:t>
      </w:r>
      <w:r w:rsidRPr="00A23FCF">
        <w:rPr>
          <w:rFonts w:ascii="Times New Roman" w:hAnsi="Times New Roman" w:cs="Times New Roman"/>
          <w:i/>
          <w:iCs/>
          <w:color w:val="auto"/>
          <w:sz w:val="26"/>
          <w:szCs w:val="26"/>
          <w:lang w:val="vi-VN"/>
        </w:rPr>
        <w:fldChar w:fldCharType="begin"/>
      </w:r>
      <w:r w:rsidRPr="00A23FCF">
        <w:rPr>
          <w:rFonts w:ascii="Times New Roman" w:hAnsi="Times New Roman" w:cs="Times New Roman"/>
          <w:i/>
          <w:iCs/>
          <w:color w:val="auto"/>
          <w:sz w:val="26"/>
          <w:szCs w:val="26"/>
          <w:lang w:val="vi-VN"/>
        </w:rPr>
        <w:instrText xml:space="preserve"> SEQ Bảng \* ARABIC \s 1 </w:instrText>
      </w:r>
      <w:r w:rsidRPr="00A23FCF">
        <w:rPr>
          <w:rFonts w:ascii="Times New Roman" w:hAnsi="Times New Roman" w:cs="Times New Roman"/>
          <w:i/>
          <w:iCs/>
          <w:color w:val="auto"/>
          <w:sz w:val="26"/>
          <w:szCs w:val="26"/>
          <w:lang w:val="vi-VN"/>
        </w:rPr>
        <w:fldChar w:fldCharType="separate"/>
      </w:r>
      <w:r w:rsidRPr="00A23FCF">
        <w:rPr>
          <w:rFonts w:ascii="Times New Roman" w:hAnsi="Times New Roman" w:cs="Times New Roman"/>
          <w:i/>
          <w:iCs/>
          <w:noProof/>
          <w:color w:val="auto"/>
          <w:sz w:val="26"/>
          <w:szCs w:val="26"/>
          <w:lang w:val="vi-VN"/>
        </w:rPr>
        <w:t>1</w:t>
      </w:r>
      <w:r w:rsidRPr="00A23FCF">
        <w:rPr>
          <w:rFonts w:ascii="Times New Roman" w:hAnsi="Times New Roman" w:cs="Times New Roman"/>
          <w:i/>
          <w:iCs/>
          <w:color w:val="auto"/>
          <w:sz w:val="26"/>
          <w:szCs w:val="26"/>
          <w:lang w:val="vi-VN"/>
        </w:rPr>
        <w:fldChar w:fldCharType="end"/>
      </w:r>
      <w:r w:rsidRPr="00A23FCF">
        <w:rPr>
          <w:rFonts w:ascii="Times New Roman" w:hAnsi="Times New Roman" w:cs="Times New Roman"/>
          <w:i/>
          <w:iCs/>
          <w:color w:val="auto"/>
          <w:sz w:val="26"/>
          <w:szCs w:val="26"/>
          <w:lang w:val="vi-VN"/>
        </w:rPr>
        <w:t xml:space="preserve"> Xác định rủi ro của dự án</w:t>
      </w:r>
      <w:bookmarkEnd w:id="411"/>
      <w:bookmarkEnd w:id="412"/>
      <w:bookmarkEnd w:id="413"/>
    </w:p>
    <w:p w14:paraId="329FB5A0" w14:textId="77777777" w:rsidR="00112A24" w:rsidRPr="0030155E" w:rsidRDefault="00731B62" w:rsidP="00F41E6C">
      <w:pPr>
        <w:pStyle w:val="Heading1"/>
        <w:rPr>
          <w:rFonts w:ascii="Times New Roman" w:hAnsi="Times New Roman" w:cs="Times New Roman"/>
          <w:b/>
          <w:bCs/>
          <w:color w:val="auto"/>
          <w:lang w:val="vi-VN"/>
        </w:rPr>
      </w:pPr>
      <w:bookmarkStart w:id="414" w:name="_Toc162343074"/>
      <w:bookmarkStart w:id="415" w:name="_Toc162347549"/>
      <w:r w:rsidRPr="0030155E">
        <w:rPr>
          <w:rFonts w:ascii="Times New Roman" w:hAnsi="Times New Roman" w:cs="Times New Roman"/>
          <w:b/>
          <w:bCs/>
          <w:color w:val="auto"/>
          <w:lang w:val="vi-VN"/>
        </w:rPr>
        <w:t>8</w:t>
      </w:r>
      <w:r w:rsidR="00112A24" w:rsidRPr="0030155E">
        <w:rPr>
          <w:rFonts w:ascii="Times New Roman" w:hAnsi="Times New Roman" w:cs="Times New Roman"/>
          <w:b/>
          <w:bCs/>
          <w:color w:val="auto"/>
          <w:lang w:val="vi-VN"/>
        </w:rPr>
        <w:t>.2. Phân tích mức độ rủi ro và sắp thứ tự ưu tiên các rủi ro</w:t>
      </w:r>
      <w:bookmarkEnd w:id="414"/>
      <w:bookmarkEnd w:id="415"/>
    </w:p>
    <w:p w14:paraId="34078F92" w14:textId="4D97FBE9" w:rsidR="004C0D56" w:rsidRPr="00A23FCF" w:rsidRDefault="004C0D56" w:rsidP="004C0D56">
      <w:pPr>
        <w:pStyle w:val="Caption"/>
        <w:jc w:val="center"/>
        <w:rPr>
          <w:rFonts w:ascii="Times New Roman" w:hAnsi="Times New Roman" w:cs="Times New Roman"/>
          <w:color w:val="auto"/>
          <w:sz w:val="26"/>
          <w:szCs w:val="26"/>
        </w:rPr>
      </w:pPr>
    </w:p>
    <w:tbl>
      <w:tblPr>
        <w:tblStyle w:val="TableGrid"/>
        <w:tblW w:w="0" w:type="auto"/>
        <w:tblLook w:val="04A0" w:firstRow="1" w:lastRow="0" w:firstColumn="1" w:lastColumn="0" w:noHBand="0" w:noVBand="1"/>
      </w:tblPr>
      <w:tblGrid>
        <w:gridCol w:w="1300"/>
        <w:gridCol w:w="5641"/>
        <w:gridCol w:w="2170"/>
      </w:tblGrid>
      <w:tr w:rsidR="004C0D56" w:rsidRPr="00A23FCF" w14:paraId="0C97BAC9" w14:textId="77777777" w:rsidTr="00F32329">
        <w:trPr>
          <w:trHeight w:val="375"/>
        </w:trPr>
        <w:tc>
          <w:tcPr>
            <w:tcW w:w="1300" w:type="dxa"/>
            <w:noWrap/>
            <w:hideMark/>
          </w:tcPr>
          <w:p w14:paraId="211BA2B7"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lastRenderedPageBreak/>
              <w:t>STT</w:t>
            </w:r>
          </w:p>
        </w:tc>
        <w:tc>
          <w:tcPr>
            <w:tcW w:w="5641" w:type="dxa"/>
            <w:noWrap/>
            <w:hideMark/>
          </w:tcPr>
          <w:p w14:paraId="3C3E15AE"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Tên rủi ro</w:t>
            </w:r>
          </w:p>
        </w:tc>
        <w:tc>
          <w:tcPr>
            <w:tcW w:w="2170" w:type="dxa"/>
            <w:noWrap/>
            <w:hideMark/>
          </w:tcPr>
          <w:p w14:paraId="34D28DD4" w14:textId="77777777" w:rsidR="004C0D56" w:rsidRPr="00A23FCF" w:rsidRDefault="004C0D56" w:rsidP="00F32329">
            <w:pPr>
              <w:jc w:val="center"/>
              <w:rPr>
                <w:rFonts w:cs="Times New Roman"/>
                <w:b/>
                <w:bCs/>
                <w:sz w:val="26"/>
                <w:szCs w:val="26"/>
                <w:lang w:val="vi-VN"/>
              </w:rPr>
            </w:pPr>
            <w:r w:rsidRPr="00A23FCF">
              <w:rPr>
                <w:rFonts w:cs="Times New Roman"/>
                <w:b/>
                <w:bCs/>
                <w:sz w:val="26"/>
                <w:szCs w:val="26"/>
                <w:lang w:val="vi-VN"/>
              </w:rPr>
              <w:t>Thứ tự ưu tiên</w:t>
            </w:r>
          </w:p>
        </w:tc>
      </w:tr>
      <w:tr w:rsidR="004C0D56" w:rsidRPr="00A23FCF" w14:paraId="653E3A52" w14:textId="77777777" w:rsidTr="00F32329">
        <w:trPr>
          <w:trHeight w:val="375"/>
        </w:trPr>
        <w:tc>
          <w:tcPr>
            <w:tcW w:w="1300" w:type="dxa"/>
            <w:noWrap/>
            <w:hideMark/>
          </w:tcPr>
          <w:p w14:paraId="33E57069"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w:t>
            </w:r>
          </w:p>
        </w:tc>
        <w:tc>
          <w:tcPr>
            <w:tcW w:w="5641" w:type="dxa"/>
            <w:noWrap/>
            <w:hideMark/>
          </w:tcPr>
          <w:p w14:paraId="04163940" w14:textId="77777777" w:rsidR="004C0D56" w:rsidRPr="00A23FCF" w:rsidRDefault="004C0D56" w:rsidP="00F32329">
            <w:pPr>
              <w:rPr>
                <w:rFonts w:cs="Times New Roman"/>
                <w:sz w:val="26"/>
                <w:szCs w:val="26"/>
                <w:lang w:val="vi-VN"/>
              </w:rPr>
            </w:pPr>
            <w:r w:rsidRPr="00A23FCF">
              <w:rPr>
                <w:rFonts w:cs="Times New Roman"/>
                <w:sz w:val="26"/>
                <w:szCs w:val="26"/>
                <w:lang w:val="vi-VN"/>
              </w:rPr>
              <w:t>Lập kế hoạch chậm, không phù hợp</w:t>
            </w:r>
          </w:p>
        </w:tc>
        <w:tc>
          <w:tcPr>
            <w:tcW w:w="2170" w:type="dxa"/>
            <w:noWrap/>
            <w:hideMark/>
          </w:tcPr>
          <w:p w14:paraId="639EFC3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w:t>
            </w:r>
          </w:p>
        </w:tc>
      </w:tr>
      <w:tr w:rsidR="004C0D56" w:rsidRPr="00A23FCF" w14:paraId="1B01039A" w14:textId="77777777" w:rsidTr="00F32329">
        <w:trPr>
          <w:trHeight w:val="750"/>
        </w:trPr>
        <w:tc>
          <w:tcPr>
            <w:tcW w:w="1300" w:type="dxa"/>
            <w:noWrap/>
            <w:hideMark/>
          </w:tcPr>
          <w:p w14:paraId="1F50370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2</w:t>
            </w:r>
          </w:p>
        </w:tc>
        <w:tc>
          <w:tcPr>
            <w:tcW w:w="5641" w:type="dxa"/>
            <w:hideMark/>
          </w:tcPr>
          <w:p w14:paraId="635CD0B3"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không thu hút được nhiều người dùng và doanh thu thấp hơn dự kiến</w:t>
            </w:r>
          </w:p>
        </w:tc>
        <w:tc>
          <w:tcPr>
            <w:tcW w:w="2170" w:type="dxa"/>
            <w:noWrap/>
            <w:hideMark/>
          </w:tcPr>
          <w:p w14:paraId="7ABF613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2</w:t>
            </w:r>
          </w:p>
        </w:tc>
      </w:tr>
      <w:tr w:rsidR="004C0D56" w:rsidRPr="00A23FCF" w14:paraId="5B07686E" w14:textId="77777777" w:rsidTr="00F32329">
        <w:trPr>
          <w:trHeight w:val="375"/>
        </w:trPr>
        <w:tc>
          <w:tcPr>
            <w:tcW w:w="1300" w:type="dxa"/>
            <w:noWrap/>
            <w:hideMark/>
          </w:tcPr>
          <w:p w14:paraId="10F3DA3A"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3</w:t>
            </w:r>
          </w:p>
        </w:tc>
        <w:tc>
          <w:tcPr>
            <w:tcW w:w="5641" w:type="dxa"/>
            <w:hideMark/>
          </w:tcPr>
          <w:p w14:paraId="7607AE25" w14:textId="77777777" w:rsidR="004C0D56" w:rsidRPr="00A23FCF" w:rsidRDefault="004C0D56" w:rsidP="00F32329">
            <w:pPr>
              <w:rPr>
                <w:rFonts w:cs="Times New Roman"/>
                <w:sz w:val="26"/>
                <w:szCs w:val="26"/>
                <w:lang w:val="vi-VN"/>
              </w:rPr>
            </w:pPr>
            <w:r w:rsidRPr="00A23FCF">
              <w:rPr>
                <w:rFonts w:cs="Times New Roman"/>
                <w:sz w:val="26"/>
                <w:szCs w:val="26"/>
                <w:lang w:val="vi-VN"/>
              </w:rPr>
              <w:t>Hệ thống không thực hiện đúng các chức năng yêu cầu.</w:t>
            </w:r>
          </w:p>
        </w:tc>
        <w:tc>
          <w:tcPr>
            <w:tcW w:w="2170" w:type="dxa"/>
            <w:noWrap/>
            <w:hideMark/>
          </w:tcPr>
          <w:p w14:paraId="1FB0C1C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3</w:t>
            </w:r>
          </w:p>
        </w:tc>
      </w:tr>
      <w:tr w:rsidR="004C0D56" w:rsidRPr="00A23FCF" w14:paraId="1CC7C3F1" w14:textId="77777777" w:rsidTr="00F32329">
        <w:trPr>
          <w:trHeight w:val="750"/>
        </w:trPr>
        <w:tc>
          <w:tcPr>
            <w:tcW w:w="1300" w:type="dxa"/>
            <w:noWrap/>
            <w:hideMark/>
          </w:tcPr>
          <w:p w14:paraId="463E1C1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4</w:t>
            </w:r>
          </w:p>
        </w:tc>
        <w:tc>
          <w:tcPr>
            <w:tcW w:w="5641" w:type="dxa"/>
            <w:hideMark/>
          </w:tcPr>
          <w:p w14:paraId="57C7F61E" w14:textId="77777777" w:rsidR="004C0D56" w:rsidRPr="00A23FCF" w:rsidRDefault="004C0D56" w:rsidP="00F32329">
            <w:pPr>
              <w:rPr>
                <w:rFonts w:cs="Times New Roman"/>
                <w:sz w:val="26"/>
                <w:szCs w:val="26"/>
                <w:lang w:val="vi-VN"/>
              </w:rPr>
            </w:pPr>
            <w:r w:rsidRPr="00A23FCF">
              <w:rPr>
                <w:rFonts w:cs="Times New Roman"/>
                <w:sz w:val="26"/>
                <w:szCs w:val="26"/>
                <w:lang w:val="vi-VN"/>
              </w:rPr>
              <w:t>Nhân sự chủ chốt của dự án có thể nghỉ việc, ảnh hưởng đến tiến độ và chất lượng ứng dụng.</w:t>
            </w:r>
          </w:p>
        </w:tc>
        <w:tc>
          <w:tcPr>
            <w:tcW w:w="2170" w:type="dxa"/>
            <w:noWrap/>
            <w:hideMark/>
          </w:tcPr>
          <w:p w14:paraId="2D39C859"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4</w:t>
            </w:r>
          </w:p>
        </w:tc>
      </w:tr>
      <w:tr w:rsidR="004C0D56" w:rsidRPr="00A23FCF" w14:paraId="455258FE" w14:textId="77777777" w:rsidTr="00F32329">
        <w:trPr>
          <w:trHeight w:val="750"/>
        </w:trPr>
        <w:tc>
          <w:tcPr>
            <w:tcW w:w="1300" w:type="dxa"/>
            <w:noWrap/>
            <w:hideMark/>
          </w:tcPr>
          <w:p w14:paraId="36B4C493"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5</w:t>
            </w:r>
          </w:p>
        </w:tc>
        <w:tc>
          <w:tcPr>
            <w:tcW w:w="5641" w:type="dxa"/>
            <w:hideMark/>
          </w:tcPr>
          <w:p w14:paraId="4FE614F1" w14:textId="77777777" w:rsidR="004C0D56" w:rsidRPr="00A23FCF" w:rsidRDefault="004C0D56" w:rsidP="00F32329">
            <w:pPr>
              <w:rPr>
                <w:rFonts w:cs="Times New Roman"/>
                <w:sz w:val="26"/>
                <w:szCs w:val="26"/>
                <w:lang w:val="vi-VN"/>
              </w:rPr>
            </w:pPr>
            <w:r w:rsidRPr="00A23FCF">
              <w:rPr>
                <w:rFonts w:cs="Times New Roman"/>
                <w:sz w:val="26"/>
                <w:szCs w:val="26"/>
                <w:lang w:val="vi-VN"/>
              </w:rPr>
              <w:t xml:space="preserve">Ước lượng chi phí chênh lệch quá lớn so </w:t>
            </w:r>
            <w:r w:rsidRPr="00A23FCF">
              <w:rPr>
                <w:rFonts w:cs="Times New Roman"/>
                <w:sz w:val="26"/>
                <w:szCs w:val="26"/>
                <w:lang w:val="vi-VN"/>
              </w:rPr>
              <w:br/>
              <w:t>với thực tế</w:t>
            </w:r>
          </w:p>
        </w:tc>
        <w:tc>
          <w:tcPr>
            <w:tcW w:w="2170" w:type="dxa"/>
            <w:noWrap/>
            <w:hideMark/>
          </w:tcPr>
          <w:p w14:paraId="48BE3DB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5</w:t>
            </w:r>
          </w:p>
        </w:tc>
      </w:tr>
      <w:tr w:rsidR="004C0D56" w:rsidRPr="00A23FCF" w14:paraId="6F7091AF" w14:textId="77777777" w:rsidTr="00F32329">
        <w:trPr>
          <w:trHeight w:val="750"/>
        </w:trPr>
        <w:tc>
          <w:tcPr>
            <w:tcW w:w="1300" w:type="dxa"/>
            <w:noWrap/>
            <w:hideMark/>
          </w:tcPr>
          <w:p w14:paraId="032CD50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6</w:t>
            </w:r>
          </w:p>
        </w:tc>
        <w:tc>
          <w:tcPr>
            <w:tcW w:w="5641" w:type="dxa"/>
            <w:hideMark/>
          </w:tcPr>
          <w:p w14:paraId="69F43AD6" w14:textId="77777777" w:rsidR="004C0D56" w:rsidRPr="00A23FCF" w:rsidRDefault="004C0D56" w:rsidP="00F32329">
            <w:pPr>
              <w:rPr>
                <w:rFonts w:cs="Times New Roman"/>
                <w:sz w:val="26"/>
                <w:szCs w:val="26"/>
                <w:lang w:val="vi-VN"/>
              </w:rPr>
            </w:pPr>
            <w:r w:rsidRPr="00A23FCF">
              <w:rPr>
                <w:rFonts w:cs="Times New Roman"/>
                <w:sz w:val="26"/>
                <w:szCs w:val="26"/>
                <w:lang w:val="vi-VN"/>
              </w:rPr>
              <w:t>Ứng dụng có thể hiện thị không tốt trên một vài thiết bị di động hoặc trình duyệt web</w:t>
            </w:r>
          </w:p>
        </w:tc>
        <w:tc>
          <w:tcPr>
            <w:tcW w:w="2170" w:type="dxa"/>
            <w:noWrap/>
            <w:hideMark/>
          </w:tcPr>
          <w:p w14:paraId="59821BC7"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6</w:t>
            </w:r>
          </w:p>
        </w:tc>
      </w:tr>
      <w:tr w:rsidR="004C0D56" w:rsidRPr="00A23FCF" w14:paraId="3B57276A" w14:textId="77777777" w:rsidTr="00F32329">
        <w:trPr>
          <w:trHeight w:val="750"/>
        </w:trPr>
        <w:tc>
          <w:tcPr>
            <w:tcW w:w="1300" w:type="dxa"/>
            <w:noWrap/>
            <w:hideMark/>
          </w:tcPr>
          <w:p w14:paraId="4C91D219"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7</w:t>
            </w:r>
          </w:p>
        </w:tc>
        <w:tc>
          <w:tcPr>
            <w:tcW w:w="5641" w:type="dxa"/>
            <w:hideMark/>
          </w:tcPr>
          <w:p w14:paraId="1135D5BD" w14:textId="77777777" w:rsidR="004C0D56" w:rsidRPr="00A23FCF" w:rsidRDefault="004C0D56" w:rsidP="00F32329">
            <w:pPr>
              <w:rPr>
                <w:rFonts w:cs="Times New Roman"/>
                <w:sz w:val="26"/>
                <w:szCs w:val="26"/>
                <w:lang w:val="vi-VN"/>
              </w:rPr>
            </w:pPr>
            <w:r w:rsidRPr="00A23FCF">
              <w:rPr>
                <w:rFonts w:cs="Times New Roman"/>
                <w:sz w:val="26"/>
                <w:szCs w:val="26"/>
                <w:lang w:val="vi-VN"/>
              </w:rPr>
              <w:t>Việc quản lý nhân lực hiệu quả có thể gặp nhiều khó khăn, ảnh hưởng đến hiệu quả hoạt động của dự án.</w:t>
            </w:r>
          </w:p>
        </w:tc>
        <w:tc>
          <w:tcPr>
            <w:tcW w:w="2170" w:type="dxa"/>
            <w:noWrap/>
            <w:hideMark/>
          </w:tcPr>
          <w:p w14:paraId="5955602B"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7</w:t>
            </w:r>
          </w:p>
        </w:tc>
      </w:tr>
      <w:tr w:rsidR="004C0D56" w:rsidRPr="00A23FCF" w14:paraId="78CDD61B" w14:textId="77777777" w:rsidTr="00F32329">
        <w:trPr>
          <w:trHeight w:val="750"/>
        </w:trPr>
        <w:tc>
          <w:tcPr>
            <w:tcW w:w="1300" w:type="dxa"/>
            <w:noWrap/>
            <w:hideMark/>
          </w:tcPr>
          <w:p w14:paraId="198FE68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8</w:t>
            </w:r>
          </w:p>
        </w:tc>
        <w:tc>
          <w:tcPr>
            <w:tcW w:w="5641" w:type="dxa"/>
            <w:hideMark/>
          </w:tcPr>
          <w:p w14:paraId="408B746D" w14:textId="77777777" w:rsidR="004C0D56" w:rsidRPr="00A23FCF" w:rsidRDefault="004C0D56" w:rsidP="00F32329">
            <w:pPr>
              <w:rPr>
                <w:rFonts w:cs="Times New Roman"/>
                <w:sz w:val="26"/>
                <w:szCs w:val="26"/>
                <w:lang w:val="vi-VN"/>
              </w:rPr>
            </w:pPr>
            <w:r w:rsidRPr="00A23FCF">
              <w:rPr>
                <w:rFonts w:cs="Times New Roman"/>
                <w:sz w:val="26"/>
                <w:szCs w:val="26"/>
                <w:lang w:val="vi-VN"/>
              </w:rPr>
              <w:t>Khách hàng liên tục thay đổi yêu cầu trong quá trình thực hiện</w:t>
            </w:r>
          </w:p>
        </w:tc>
        <w:tc>
          <w:tcPr>
            <w:tcW w:w="2170" w:type="dxa"/>
            <w:noWrap/>
            <w:hideMark/>
          </w:tcPr>
          <w:p w14:paraId="40FE59F5"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8</w:t>
            </w:r>
          </w:p>
        </w:tc>
      </w:tr>
      <w:tr w:rsidR="004C0D56" w:rsidRPr="00A23FCF" w14:paraId="0EF630B5" w14:textId="77777777" w:rsidTr="00F32329">
        <w:trPr>
          <w:trHeight w:val="375"/>
        </w:trPr>
        <w:tc>
          <w:tcPr>
            <w:tcW w:w="1300" w:type="dxa"/>
            <w:noWrap/>
            <w:hideMark/>
          </w:tcPr>
          <w:p w14:paraId="0B9BBC4D"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9</w:t>
            </w:r>
          </w:p>
        </w:tc>
        <w:tc>
          <w:tcPr>
            <w:tcW w:w="5641" w:type="dxa"/>
            <w:noWrap/>
            <w:hideMark/>
          </w:tcPr>
          <w:p w14:paraId="70939E6D" w14:textId="77777777" w:rsidR="004C0D56" w:rsidRPr="00A23FCF" w:rsidRDefault="004C0D56" w:rsidP="00F32329">
            <w:pPr>
              <w:rPr>
                <w:rFonts w:cs="Times New Roman"/>
                <w:sz w:val="26"/>
                <w:szCs w:val="26"/>
                <w:lang w:val="vi-VN"/>
              </w:rPr>
            </w:pPr>
            <w:r w:rsidRPr="00A23FCF">
              <w:rPr>
                <w:rFonts w:cs="Times New Roman"/>
                <w:sz w:val="26"/>
                <w:szCs w:val="26"/>
                <w:lang w:val="vi-VN"/>
              </w:rPr>
              <w:t>Chưa hiểu rõ yêu cầu của khách hàng</w:t>
            </w:r>
          </w:p>
        </w:tc>
        <w:tc>
          <w:tcPr>
            <w:tcW w:w="2170" w:type="dxa"/>
            <w:noWrap/>
            <w:hideMark/>
          </w:tcPr>
          <w:p w14:paraId="6A31AE3C"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9</w:t>
            </w:r>
          </w:p>
        </w:tc>
      </w:tr>
      <w:tr w:rsidR="004C0D56" w:rsidRPr="00A23FCF" w14:paraId="429BBE76" w14:textId="77777777" w:rsidTr="00F32329">
        <w:trPr>
          <w:trHeight w:val="375"/>
        </w:trPr>
        <w:tc>
          <w:tcPr>
            <w:tcW w:w="1300" w:type="dxa"/>
            <w:noWrap/>
            <w:hideMark/>
          </w:tcPr>
          <w:p w14:paraId="15B73B5D"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10</w:t>
            </w:r>
          </w:p>
        </w:tc>
        <w:tc>
          <w:tcPr>
            <w:tcW w:w="5641" w:type="dxa"/>
            <w:hideMark/>
          </w:tcPr>
          <w:p w14:paraId="316D2DB0" w14:textId="77777777" w:rsidR="004C0D56" w:rsidRPr="00A23FCF" w:rsidRDefault="004C0D56" w:rsidP="00F32329">
            <w:pPr>
              <w:rPr>
                <w:rFonts w:cs="Times New Roman"/>
                <w:sz w:val="26"/>
                <w:szCs w:val="26"/>
                <w:lang w:val="vi-VN"/>
              </w:rPr>
            </w:pPr>
            <w:r w:rsidRPr="00A23FCF">
              <w:rPr>
                <w:rFonts w:cs="Times New Roman"/>
                <w:sz w:val="26"/>
                <w:szCs w:val="26"/>
                <w:lang w:val="vi-VN"/>
              </w:rPr>
              <w:t>Tốc độ xử lý chậm.</w:t>
            </w:r>
          </w:p>
        </w:tc>
        <w:tc>
          <w:tcPr>
            <w:tcW w:w="2170" w:type="dxa"/>
            <w:noWrap/>
            <w:hideMark/>
          </w:tcPr>
          <w:p w14:paraId="447E76A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10</w:t>
            </w:r>
          </w:p>
        </w:tc>
      </w:tr>
      <w:tr w:rsidR="004C0D56" w:rsidRPr="00A23FCF" w14:paraId="76CCD930" w14:textId="77777777" w:rsidTr="00F32329">
        <w:trPr>
          <w:trHeight w:val="750"/>
        </w:trPr>
        <w:tc>
          <w:tcPr>
            <w:tcW w:w="1300" w:type="dxa"/>
            <w:noWrap/>
            <w:hideMark/>
          </w:tcPr>
          <w:p w14:paraId="6BE6991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11</w:t>
            </w:r>
          </w:p>
        </w:tc>
        <w:tc>
          <w:tcPr>
            <w:tcW w:w="5641" w:type="dxa"/>
            <w:hideMark/>
          </w:tcPr>
          <w:p w14:paraId="088D1574" w14:textId="77777777" w:rsidR="004C0D56" w:rsidRPr="00A23FCF" w:rsidRDefault="004C0D56" w:rsidP="00F32329">
            <w:pPr>
              <w:rPr>
                <w:rFonts w:cs="Times New Roman"/>
                <w:sz w:val="26"/>
                <w:szCs w:val="26"/>
                <w:lang w:val="vi-VN"/>
              </w:rPr>
            </w:pPr>
            <w:r w:rsidRPr="00A23FCF">
              <w:rPr>
                <w:rFonts w:cs="Times New Roman"/>
                <w:sz w:val="26"/>
                <w:szCs w:val="26"/>
                <w:lang w:val="vi-VN"/>
              </w:rPr>
              <w:t>Có thể gặp khó khăn trong việc mở rộng quy mô để đáp ứng nhu cầu tăng cao của người dùng</w:t>
            </w:r>
          </w:p>
        </w:tc>
        <w:tc>
          <w:tcPr>
            <w:tcW w:w="2170" w:type="dxa"/>
            <w:noWrap/>
            <w:hideMark/>
          </w:tcPr>
          <w:p w14:paraId="277CB8DE"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11</w:t>
            </w:r>
          </w:p>
        </w:tc>
      </w:tr>
      <w:tr w:rsidR="004C0D56" w:rsidRPr="00A23FCF" w14:paraId="29934E5D" w14:textId="77777777" w:rsidTr="00F32329">
        <w:trPr>
          <w:trHeight w:val="375"/>
        </w:trPr>
        <w:tc>
          <w:tcPr>
            <w:tcW w:w="1300" w:type="dxa"/>
            <w:noWrap/>
            <w:hideMark/>
          </w:tcPr>
          <w:p w14:paraId="2BB4FDA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12</w:t>
            </w:r>
          </w:p>
        </w:tc>
        <w:tc>
          <w:tcPr>
            <w:tcW w:w="5641" w:type="dxa"/>
            <w:noWrap/>
            <w:hideMark/>
          </w:tcPr>
          <w:p w14:paraId="5973A2D8" w14:textId="77777777" w:rsidR="004C0D56" w:rsidRPr="00A23FCF" w:rsidRDefault="004C0D56" w:rsidP="00F32329">
            <w:pPr>
              <w:rPr>
                <w:rFonts w:cs="Times New Roman"/>
                <w:sz w:val="26"/>
                <w:szCs w:val="26"/>
                <w:lang w:val="vi-VN"/>
              </w:rPr>
            </w:pPr>
            <w:r w:rsidRPr="00A23FCF">
              <w:rPr>
                <w:rFonts w:cs="Times New Roman"/>
                <w:sz w:val="26"/>
                <w:szCs w:val="26"/>
                <w:lang w:val="vi-VN"/>
              </w:rPr>
              <w:t>Các tài liệu dự án hoàn thành chậm</w:t>
            </w:r>
          </w:p>
        </w:tc>
        <w:tc>
          <w:tcPr>
            <w:tcW w:w="2170" w:type="dxa"/>
            <w:noWrap/>
            <w:hideMark/>
          </w:tcPr>
          <w:p w14:paraId="443B14A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12</w:t>
            </w:r>
          </w:p>
        </w:tc>
      </w:tr>
      <w:tr w:rsidR="004C0D56" w:rsidRPr="00A23FCF" w14:paraId="2E92063F" w14:textId="77777777" w:rsidTr="00F32329">
        <w:trPr>
          <w:trHeight w:val="750"/>
        </w:trPr>
        <w:tc>
          <w:tcPr>
            <w:tcW w:w="1300" w:type="dxa"/>
            <w:noWrap/>
            <w:hideMark/>
          </w:tcPr>
          <w:p w14:paraId="13321284"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13</w:t>
            </w:r>
          </w:p>
        </w:tc>
        <w:tc>
          <w:tcPr>
            <w:tcW w:w="5641" w:type="dxa"/>
            <w:hideMark/>
          </w:tcPr>
          <w:p w14:paraId="02FD056F" w14:textId="77777777" w:rsidR="004C0D56" w:rsidRPr="00A23FCF" w:rsidRDefault="004C0D56" w:rsidP="00F32329">
            <w:pPr>
              <w:rPr>
                <w:rFonts w:cs="Times New Roman"/>
                <w:sz w:val="26"/>
                <w:szCs w:val="26"/>
                <w:lang w:val="vi-VN"/>
              </w:rPr>
            </w:pPr>
            <w:r w:rsidRPr="00A23FCF">
              <w:rPr>
                <w:rFonts w:cs="Times New Roman"/>
                <w:sz w:val="26"/>
                <w:szCs w:val="26"/>
                <w:lang w:val="vi-VN"/>
              </w:rPr>
              <w:t>Trong quá trình phát triển có thể dẫn đến sự có, gián đoạn hoạt động hoặc ảnh hưởng đến trải nghiệm người dùng</w:t>
            </w:r>
          </w:p>
        </w:tc>
        <w:tc>
          <w:tcPr>
            <w:tcW w:w="2170" w:type="dxa"/>
            <w:noWrap/>
            <w:hideMark/>
          </w:tcPr>
          <w:p w14:paraId="3FC61EA2"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13</w:t>
            </w:r>
          </w:p>
        </w:tc>
      </w:tr>
      <w:tr w:rsidR="004C0D56" w:rsidRPr="00A23FCF" w14:paraId="799C1E3C" w14:textId="77777777" w:rsidTr="00F32329">
        <w:trPr>
          <w:trHeight w:val="375"/>
        </w:trPr>
        <w:tc>
          <w:tcPr>
            <w:tcW w:w="1300" w:type="dxa"/>
            <w:noWrap/>
            <w:hideMark/>
          </w:tcPr>
          <w:p w14:paraId="33065DC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14</w:t>
            </w:r>
          </w:p>
        </w:tc>
        <w:tc>
          <w:tcPr>
            <w:tcW w:w="5641" w:type="dxa"/>
            <w:noWrap/>
            <w:hideMark/>
          </w:tcPr>
          <w:p w14:paraId="164777CD" w14:textId="77777777" w:rsidR="004C0D56" w:rsidRPr="00A23FCF" w:rsidRDefault="004C0D56" w:rsidP="00F32329">
            <w:pPr>
              <w:rPr>
                <w:rFonts w:cs="Times New Roman"/>
                <w:sz w:val="26"/>
                <w:szCs w:val="26"/>
                <w:lang w:val="vi-VN"/>
              </w:rPr>
            </w:pPr>
            <w:r w:rsidRPr="00A23FCF">
              <w:rPr>
                <w:rFonts w:cs="Times New Roman"/>
                <w:sz w:val="26"/>
                <w:szCs w:val="26"/>
                <w:lang w:val="vi-VN"/>
              </w:rPr>
              <w:t>Trình độ chuyên môn còn yếu kém</w:t>
            </w:r>
          </w:p>
        </w:tc>
        <w:tc>
          <w:tcPr>
            <w:tcW w:w="2170" w:type="dxa"/>
            <w:noWrap/>
            <w:hideMark/>
          </w:tcPr>
          <w:p w14:paraId="4ECBC046"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14</w:t>
            </w:r>
          </w:p>
        </w:tc>
      </w:tr>
      <w:tr w:rsidR="004C0D56" w:rsidRPr="00A23FCF" w14:paraId="0FF7981C" w14:textId="77777777" w:rsidTr="00F32329">
        <w:trPr>
          <w:trHeight w:val="750"/>
        </w:trPr>
        <w:tc>
          <w:tcPr>
            <w:tcW w:w="1300" w:type="dxa"/>
            <w:noWrap/>
            <w:hideMark/>
          </w:tcPr>
          <w:p w14:paraId="7540D7B5"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15</w:t>
            </w:r>
          </w:p>
        </w:tc>
        <w:tc>
          <w:tcPr>
            <w:tcW w:w="5641" w:type="dxa"/>
            <w:hideMark/>
          </w:tcPr>
          <w:p w14:paraId="53A03AF5" w14:textId="77777777" w:rsidR="004C0D56" w:rsidRPr="00A23FCF" w:rsidRDefault="004C0D56" w:rsidP="00F32329">
            <w:pPr>
              <w:rPr>
                <w:rFonts w:cs="Times New Roman"/>
                <w:sz w:val="26"/>
                <w:szCs w:val="26"/>
                <w:lang w:val="vi-VN"/>
              </w:rPr>
            </w:pPr>
            <w:r w:rsidRPr="00A23FCF">
              <w:rPr>
                <w:rFonts w:cs="Times New Roman"/>
                <w:sz w:val="26"/>
                <w:szCs w:val="26"/>
                <w:lang w:val="vi-VN"/>
              </w:rPr>
              <w:t xml:space="preserve">Nhiều công nghệ mới không tương thích </w:t>
            </w:r>
            <w:r w:rsidRPr="00A23FCF">
              <w:rPr>
                <w:rFonts w:cs="Times New Roman"/>
                <w:sz w:val="26"/>
                <w:szCs w:val="26"/>
                <w:lang w:val="vi-VN"/>
              </w:rPr>
              <w:br/>
              <w:t>nhiều hệ thống không tương thích</w:t>
            </w:r>
          </w:p>
        </w:tc>
        <w:tc>
          <w:tcPr>
            <w:tcW w:w="2170" w:type="dxa"/>
            <w:noWrap/>
            <w:hideMark/>
          </w:tcPr>
          <w:p w14:paraId="45029AC0"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15</w:t>
            </w:r>
          </w:p>
        </w:tc>
      </w:tr>
      <w:tr w:rsidR="004C0D56" w:rsidRPr="00A23FCF" w14:paraId="2C0F1D14" w14:textId="77777777" w:rsidTr="00F32329">
        <w:trPr>
          <w:trHeight w:val="375"/>
        </w:trPr>
        <w:tc>
          <w:tcPr>
            <w:tcW w:w="1300" w:type="dxa"/>
            <w:noWrap/>
            <w:hideMark/>
          </w:tcPr>
          <w:p w14:paraId="28933447"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16</w:t>
            </w:r>
          </w:p>
        </w:tc>
        <w:tc>
          <w:tcPr>
            <w:tcW w:w="5641" w:type="dxa"/>
            <w:noWrap/>
            <w:hideMark/>
          </w:tcPr>
          <w:p w14:paraId="324953EC" w14:textId="77777777" w:rsidR="004C0D56" w:rsidRPr="00A23FCF" w:rsidRDefault="004C0D56" w:rsidP="00F32329">
            <w:pPr>
              <w:rPr>
                <w:rFonts w:cs="Times New Roman"/>
                <w:sz w:val="26"/>
                <w:szCs w:val="26"/>
                <w:lang w:val="vi-VN"/>
              </w:rPr>
            </w:pPr>
            <w:r w:rsidRPr="00A23FCF">
              <w:rPr>
                <w:rFonts w:cs="Times New Roman"/>
                <w:sz w:val="26"/>
                <w:szCs w:val="26"/>
                <w:lang w:val="vi-VN"/>
              </w:rPr>
              <w:t>Công nghệ lỗi thời</w:t>
            </w:r>
          </w:p>
        </w:tc>
        <w:tc>
          <w:tcPr>
            <w:tcW w:w="2170" w:type="dxa"/>
            <w:noWrap/>
            <w:hideMark/>
          </w:tcPr>
          <w:p w14:paraId="42254D31" w14:textId="77777777" w:rsidR="004C0D56" w:rsidRPr="00A23FCF" w:rsidRDefault="004C0D56" w:rsidP="00F32329">
            <w:pPr>
              <w:jc w:val="center"/>
              <w:rPr>
                <w:rFonts w:cs="Times New Roman"/>
                <w:sz w:val="26"/>
                <w:szCs w:val="26"/>
                <w:lang w:val="vi-VN"/>
              </w:rPr>
            </w:pPr>
            <w:r w:rsidRPr="00A23FCF">
              <w:rPr>
                <w:rFonts w:cs="Times New Roman"/>
                <w:sz w:val="26"/>
                <w:szCs w:val="26"/>
                <w:lang w:val="vi-VN"/>
              </w:rPr>
              <w:t>16</w:t>
            </w:r>
          </w:p>
        </w:tc>
      </w:tr>
    </w:tbl>
    <w:p w14:paraId="2CCB3D6E" w14:textId="291D6DF5" w:rsidR="004C0D56" w:rsidRPr="00A23FCF" w:rsidRDefault="006A134D" w:rsidP="003F24B0">
      <w:pPr>
        <w:pStyle w:val="Heading3"/>
        <w:jc w:val="center"/>
        <w:rPr>
          <w:rFonts w:ascii="Times New Roman" w:hAnsi="Times New Roman" w:cs="Times New Roman"/>
          <w:i/>
          <w:iCs/>
          <w:sz w:val="26"/>
          <w:szCs w:val="26"/>
          <w:lang w:val="vi-VN"/>
        </w:rPr>
      </w:pPr>
      <w:bookmarkStart w:id="416" w:name="_Toc162171461"/>
      <w:bookmarkStart w:id="417" w:name="_Toc162343075"/>
      <w:bookmarkStart w:id="418" w:name="_Toc162347550"/>
      <w:r w:rsidRPr="00A23FCF">
        <w:rPr>
          <w:rFonts w:ascii="Times New Roman" w:hAnsi="Times New Roman" w:cs="Times New Roman"/>
          <w:i/>
          <w:iCs/>
          <w:color w:val="auto"/>
          <w:sz w:val="26"/>
          <w:szCs w:val="26"/>
          <w:lang w:val="vi-VN"/>
        </w:rPr>
        <w:t>Bảng 8.</w:t>
      </w:r>
      <w:r w:rsidRPr="00A23FCF">
        <w:rPr>
          <w:rFonts w:ascii="Times New Roman" w:hAnsi="Times New Roman" w:cs="Times New Roman"/>
          <w:i/>
          <w:iCs/>
          <w:color w:val="auto"/>
          <w:sz w:val="26"/>
          <w:szCs w:val="26"/>
          <w:lang w:val="vi-VN"/>
        </w:rPr>
        <w:fldChar w:fldCharType="begin"/>
      </w:r>
      <w:r w:rsidRPr="00A23FCF">
        <w:rPr>
          <w:rFonts w:ascii="Times New Roman" w:hAnsi="Times New Roman" w:cs="Times New Roman"/>
          <w:i/>
          <w:iCs/>
          <w:color w:val="auto"/>
          <w:sz w:val="26"/>
          <w:szCs w:val="26"/>
          <w:lang w:val="vi-VN"/>
        </w:rPr>
        <w:instrText xml:space="preserve"> SEQ Bảng \* ARABIC \s 1 </w:instrText>
      </w:r>
      <w:r w:rsidRPr="00A23FCF">
        <w:rPr>
          <w:rFonts w:ascii="Times New Roman" w:hAnsi="Times New Roman" w:cs="Times New Roman"/>
          <w:i/>
          <w:iCs/>
          <w:color w:val="auto"/>
          <w:sz w:val="26"/>
          <w:szCs w:val="26"/>
          <w:lang w:val="vi-VN"/>
        </w:rPr>
        <w:fldChar w:fldCharType="separate"/>
      </w:r>
      <w:r w:rsidRPr="00A23FCF">
        <w:rPr>
          <w:rFonts w:ascii="Times New Roman" w:hAnsi="Times New Roman" w:cs="Times New Roman"/>
          <w:i/>
          <w:iCs/>
          <w:noProof/>
          <w:color w:val="auto"/>
          <w:sz w:val="26"/>
          <w:szCs w:val="26"/>
          <w:lang w:val="vi-VN"/>
        </w:rPr>
        <w:t>2</w:t>
      </w:r>
      <w:r w:rsidRPr="00A23FCF">
        <w:rPr>
          <w:rFonts w:ascii="Times New Roman" w:hAnsi="Times New Roman" w:cs="Times New Roman"/>
          <w:i/>
          <w:iCs/>
          <w:color w:val="auto"/>
          <w:sz w:val="26"/>
          <w:szCs w:val="26"/>
          <w:lang w:val="vi-VN"/>
        </w:rPr>
        <w:fldChar w:fldCharType="end"/>
      </w:r>
      <w:r w:rsidRPr="00A23FCF">
        <w:rPr>
          <w:rFonts w:ascii="Times New Roman" w:hAnsi="Times New Roman" w:cs="Times New Roman"/>
          <w:i/>
          <w:iCs/>
          <w:color w:val="auto"/>
          <w:sz w:val="26"/>
          <w:szCs w:val="26"/>
          <w:lang w:val="vi-VN"/>
        </w:rPr>
        <w:t xml:space="preserve"> Mức độ rủi ro</w:t>
      </w:r>
      <w:bookmarkEnd w:id="416"/>
      <w:bookmarkEnd w:id="417"/>
      <w:bookmarkEnd w:id="418"/>
    </w:p>
    <w:p w14:paraId="09A5D4CE" w14:textId="50295690" w:rsidR="00112A24" w:rsidRPr="0030155E" w:rsidRDefault="00731B62" w:rsidP="00F41E6C">
      <w:pPr>
        <w:pStyle w:val="Heading1"/>
        <w:rPr>
          <w:rFonts w:ascii="Times New Roman" w:hAnsi="Times New Roman" w:cs="Times New Roman"/>
          <w:b/>
          <w:bCs/>
          <w:color w:val="auto"/>
          <w:lang w:val="vi-VN"/>
        </w:rPr>
      </w:pPr>
      <w:bookmarkStart w:id="419" w:name="_Toc162343076"/>
      <w:bookmarkStart w:id="420" w:name="_Toc162347551"/>
      <w:r w:rsidRPr="0030155E">
        <w:rPr>
          <w:rFonts w:ascii="Times New Roman" w:hAnsi="Times New Roman" w:cs="Times New Roman"/>
          <w:b/>
          <w:bCs/>
          <w:color w:val="auto"/>
          <w:lang w:val="vi-VN"/>
        </w:rPr>
        <w:t>8</w:t>
      </w:r>
      <w:r w:rsidR="00112A24" w:rsidRPr="0030155E">
        <w:rPr>
          <w:rFonts w:ascii="Times New Roman" w:hAnsi="Times New Roman" w:cs="Times New Roman"/>
          <w:b/>
          <w:bCs/>
          <w:color w:val="auto"/>
          <w:lang w:val="vi-VN"/>
        </w:rPr>
        <w:t>.3. Kế hoạch phòng ngừa rủi ro</w:t>
      </w:r>
      <w:bookmarkEnd w:id="419"/>
      <w:bookmarkEnd w:id="420"/>
    </w:p>
    <w:tbl>
      <w:tblPr>
        <w:tblStyle w:val="TableGrid"/>
        <w:tblW w:w="0" w:type="auto"/>
        <w:jc w:val="center"/>
        <w:tblLook w:val="04A0" w:firstRow="1" w:lastRow="0" w:firstColumn="1" w:lastColumn="0" w:noHBand="0" w:noVBand="1"/>
      </w:tblPr>
      <w:tblGrid>
        <w:gridCol w:w="848"/>
        <w:gridCol w:w="1976"/>
        <w:gridCol w:w="1969"/>
        <w:gridCol w:w="4557"/>
      </w:tblGrid>
      <w:tr w:rsidR="004C0D56" w:rsidRPr="001D76DA" w14:paraId="2C7BF4B5" w14:textId="77777777" w:rsidTr="003901B7">
        <w:trPr>
          <w:trHeight w:val="375"/>
          <w:jc w:val="center"/>
        </w:trPr>
        <w:tc>
          <w:tcPr>
            <w:tcW w:w="848" w:type="dxa"/>
            <w:noWrap/>
            <w:hideMark/>
          </w:tcPr>
          <w:p w14:paraId="39E190C5" w14:textId="77777777" w:rsidR="004C0D56" w:rsidRPr="001D76DA" w:rsidRDefault="004C0D56" w:rsidP="00F32329">
            <w:pPr>
              <w:rPr>
                <w:rFonts w:cs="Times New Roman"/>
                <w:b/>
                <w:bCs/>
                <w:sz w:val="26"/>
                <w:szCs w:val="26"/>
                <w:lang w:val="vi-VN"/>
              </w:rPr>
            </w:pPr>
            <w:r w:rsidRPr="001D76DA">
              <w:rPr>
                <w:rFonts w:cs="Times New Roman"/>
                <w:b/>
                <w:bCs/>
                <w:sz w:val="26"/>
                <w:szCs w:val="26"/>
                <w:lang w:val="vi-VN"/>
              </w:rPr>
              <w:t>STT</w:t>
            </w:r>
          </w:p>
        </w:tc>
        <w:tc>
          <w:tcPr>
            <w:tcW w:w="1976" w:type="dxa"/>
            <w:noWrap/>
            <w:hideMark/>
          </w:tcPr>
          <w:p w14:paraId="1D7B964F" w14:textId="77777777" w:rsidR="004C0D56" w:rsidRPr="001D76DA" w:rsidRDefault="004C0D56" w:rsidP="00F32329">
            <w:pPr>
              <w:rPr>
                <w:rFonts w:cs="Times New Roman"/>
                <w:b/>
                <w:bCs/>
                <w:sz w:val="26"/>
                <w:szCs w:val="26"/>
                <w:lang w:val="vi-VN"/>
              </w:rPr>
            </w:pPr>
            <w:r w:rsidRPr="001D76DA">
              <w:rPr>
                <w:rFonts w:cs="Times New Roman"/>
                <w:b/>
                <w:bCs/>
                <w:sz w:val="26"/>
                <w:szCs w:val="26"/>
                <w:lang w:val="vi-VN"/>
              </w:rPr>
              <w:t>Tên rủi ro</w:t>
            </w:r>
          </w:p>
        </w:tc>
        <w:tc>
          <w:tcPr>
            <w:tcW w:w="1969" w:type="dxa"/>
            <w:noWrap/>
            <w:hideMark/>
          </w:tcPr>
          <w:p w14:paraId="294205C7" w14:textId="77777777" w:rsidR="004C0D56" w:rsidRPr="001D76DA" w:rsidRDefault="004C0D56" w:rsidP="00F32329">
            <w:pPr>
              <w:jc w:val="center"/>
              <w:rPr>
                <w:rFonts w:cs="Times New Roman"/>
                <w:b/>
                <w:bCs/>
                <w:sz w:val="26"/>
                <w:szCs w:val="26"/>
                <w:lang w:val="vi-VN"/>
              </w:rPr>
            </w:pPr>
            <w:r w:rsidRPr="001D76DA">
              <w:rPr>
                <w:rFonts w:cs="Times New Roman"/>
                <w:b/>
                <w:bCs/>
                <w:sz w:val="26"/>
                <w:szCs w:val="26"/>
                <w:lang w:val="vi-VN"/>
              </w:rPr>
              <w:t>Thứ tự ưu tiên</w:t>
            </w:r>
          </w:p>
        </w:tc>
        <w:tc>
          <w:tcPr>
            <w:tcW w:w="4557" w:type="dxa"/>
            <w:noWrap/>
            <w:hideMark/>
          </w:tcPr>
          <w:p w14:paraId="64E47C28" w14:textId="77777777" w:rsidR="004C0D56" w:rsidRPr="001D76DA" w:rsidRDefault="004C0D56" w:rsidP="00F32329">
            <w:pPr>
              <w:rPr>
                <w:rFonts w:cs="Times New Roman"/>
                <w:b/>
                <w:bCs/>
                <w:sz w:val="26"/>
                <w:szCs w:val="26"/>
                <w:lang w:val="vi-VN"/>
              </w:rPr>
            </w:pPr>
            <w:r w:rsidRPr="001D76DA">
              <w:rPr>
                <w:rFonts w:cs="Times New Roman"/>
                <w:b/>
                <w:bCs/>
                <w:sz w:val="26"/>
                <w:szCs w:val="26"/>
                <w:lang w:val="vi-VN"/>
              </w:rPr>
              <w:t>Kế hoạch phòng trừ</w:t>
            </w:r>
          </w:p>
        </w:tc>
      </w:tr>
      <w:tr w:rsidR="004C0D56" w:rsidRPr="001D76DA" w14:paraId="066B1EA3" w14:textId="77777777" w:rsidTr="003901B7">
        <w:trPr>
          <w:trHeight w:val="375"/>
          <w:jc w:val="center"/>
        </w:trPr>
        <w:tc>
          <w:tcPr>
            <w:tcW w:w="848" w:type="dxa"/>
            <w:vMerge w:val="restart"/>
            <w:noWrap/>
            <w:hideMark/>
          </w:tcPr>
          <w:p w14:paraId="2A6785F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w:t>
            </w:r>
          </w:p>
        </w:tc>
        <w:tc>
          <w:tcPr>
            <w:tcW w:w="1976" w:type="dxa"/>
            <w:vMerge w:val="restart"/>
            <w:noWrap/>
            <w:hideMark/>
          </w:tcPr>
          <w:p w14:paraId="608C2AA0"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chậm, không phù hợp</w:t>
            </w:r>
          </w:p>
        </w:tc>
        <w:tc>
          <w:tcPr>
            <w:tcW w:w="1969" w:type="dxa"/>
            <w:vMerge w:val="restart"/>
            <w:noWrap/>
            <w:hideMark/>
          </w:tcPr>
          <w:p w14:paraId="7C4C35A8"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w:t>
            </w:r>
          </w:p>
        </w:tc>
        <w:tc>
          <w:tcPr>
            <w:tcW w:w="4557" w:type="dxa"/>
            <w:hideMark/>
          </w:tcPr>
          <w:p w14:paraId="12B35FB3"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dự án chi tiết, bao gồm thời gian biểu và ngân sách.</w:t>
            </w:r>
          </w:p>
        </w:tc>
      </w:tr>
      <w:tr w:rsidR="004C0D56" w:rsidRPr="001D76DA" w14:paraId="60C7F0C9" w14:textId="77777777" w:rsidTr="003901B7">
        <w:trPr>
          <w:trHeight w:val="375"/>
          <w:jc w:val="center"/>
        </w:trPr>
        <w:tc>
          <w:tcPr>
            <w:tcW w:w="848" w:type="dxa"/>
            <w:vMerge/>
            <w:hideMark/>
          </w:tcPr>
          <w:p w14:paraId="56830710" w14:textId="77777777" w:rsidR="004C0D56" w:rsidRPr="001D76DA" w:rsidRDefault="004C0D56" w:rsidP="00F32329">
            <w:pPr>
              <w:jc w:val="center"/>
              <w:rPr>
                <w:rFonts w:cs="Times New Roman"/>
                <w:sz w:val="26"/>
                <w:szCs w:val="26"/>
                <w:lang w:val="vi-VN"/>
              </w:rPr>
            </w:pPr>
          </w:p>
        </w:tc>
        <w:tc>
          <w:tcPr>
            <w:tcW w:w="1976" w:type="dxa"/>
            <w:vMerge/>
            <w:hideMark/>
          </w:tcPr>
          <w:p w14:paraId="7BB2E553" w14:textId="77777777" w:rsidR="004C0D56" w:rsidRPr="001D76DA" w:rsidRDefault="004C0D56" w:rsidP="00F32329">
            <w:pPr>
              <w:rPr>
                <w:rFonts w:cs="Times New Roman"/>
                <w:sz w:val="26"/>
                <w:szCs w:val="26"/>
                <w:lang w:val="vi-VN"/>
              </w:rPr>
            </w:pPr>
          </w:p>
        </w:tc>
        <w:tc>
          <w:tcPr>
            <w:tcW w:w="1969" w:type="dxa"/>
            <w:vMerge/>
            <w:hideMark/>
          </w:tcPr>
          <w:p w14:paraId="19148C4D" w14:textId="77777777" w:rsidR="004C0D56" w:rsidRPr="001D76DA" w:rsidRDefault="004C0D56" w:rsidP="00F32329">
            <w:pPr>
              <w:jc w:val="center"/>
              <w:rPr>
                <w:rFonts w:cs="Times New Roman"/>
                <w:sz w:val="26"/>
                <w:szCs w:val="26"/>
                <w:lang w:val="vi-VN"/>
              </w:rPr>
            </w:pPr>
          </w:p>
        </w:tc>
        <w:tc>
          <w:tcPr>
            <w:tcW w:w="4557" w:type="dxa"/>
            <w:hideMark/>
          </w:tcPr>
          <w:p w14:paraId="44573639"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 Phân chia công việc và trách nhiệm cho từng thành viên trong nhóm. </w:t>
            </w:r>
          </w:p>
        </w:tc>
      </w:tr>
      <w:tr w:rsidR="004C0D56" w:rsidRPr="001D76DA" w14:paraId="18E12FCA" w14:textId="77777777" w:rsidTr="003901B7">
        <w:trPr>
          <w:trHeight w:val="375"/>
          <w:jc w:val="center"/>
        </w:trPr>
        <w:tc>
          <w:tcPr>
            <w:tcW w:w="848" w:type="dxa"/>
            <w:vMerge/>
            <w:hideMark/>
          </w:tcPr>
          <w:p w14:paraId="716D452E" w14:textId="77777777" w:rsidR="004C0D56" w:rsidRPr="001D76DA" w:rsidRDefault="004C0D56" w:rsidP="00F32329">
            <w:pPr>
              <w:jc w:val="center"/>
              <w:rPr>
                <w:rFonts w:cs="Times New Roman"/>
                <w:sz w:val="26"/>
                <w:szCs w:val="26"/>
                <w:lang w:val="vi-VN"/>
              </w:rPr>
            </w:pPr>
          </w:p>
        </w:tc>
        <w:tc>
          <w:tcPr>
            <w:tcW w:w="1976" w:type="dxa"/>
            <w:vMerge/>
            <w:hideMark/>
          </w:tcPr>
          <w:p w14:paraId="0803E0B6" w14:textId="77777777" w:rsidR="004C0D56" w:rsidRPr="001D76DA" w:rsidRDefault="004C0D56" w:rsidP="00F32329">
            <w:pPr>
              <w:rPr>
                <w:rFonts w:cs="Times New Roman"/>
                <w:sz w:val="26"/>
                <w:szCs w:val="26"/>
                <w:lang w:val="vi-VN"/>
              </w:rPr>
            </w:pPr>
          </w:p>
        </w:tc>
        <w:tc>
          <w:tcPr>
            <w:tcW w:w="1969" w:type="dxa"/>
            <w:vMerge/>
            <w:hideMark/>
          </w:tcPr>
          <w:p w14:paraId="17D06848" w14:textId="77777777" w:rsidR="004C0D56" w:rsidRPr="001D76DA" w:rsidRDefault="004C0D56" w:rsidP="00F32329">
            <w:pPr>
              <w:jc w:val="center"/>
              <w:rPr>
                <w:rFonts w:cs="Times New Roman"/>
                <w:sz w:val="26"/>
                <w:szCs w:val="26"/>
                <w:lang w:val="vi-VN"/>
              </w:rPr>
            </w:pPr>
          </w:p>
        </w:tc>
        <w:tc>
          <w:tcPr>
            <w:tcW w:w="4557" w:type="dxa"/>
            <w:hideMark/>
          </w:tcPr>
          <w:p w14:paraId="313D548B" w14:textId="77777777" w:rsidR="004C0D56" w:rsidRPr="001D76DA" w:rsidRDefault="004C0D56" w:rsidP="00F32329">
            <w:pPr>
              <w:rPr>
                <w:rFonts w:cs="Times New Roman"/>
                <w:sz w:val="26"/>
                <w:szCs w:val="26"/>
                <w:lang w:val="vi-VN"/>
              </w:rPr>
            </w:pPr>
            <w:r w:rsidRPr="001D76DA">
              <w:rPr>
                <w:rFonts w:cs="Times New Roman"/>
                <w:sz w:val="26"/>
                <w:szCs w:val="26"/>
                <w:lang w:val="vi-VN"/>
              </w:rPr>
              <w:t>Theo dõi tiến độ dự án thường xuyên và cập nhật kế hoạch khi cần thiết</w:t>
            </w:r>
          </w:p>
        </w:tc>
      </w:tr>
      <w:tr w:rsidR="004C0D56" w:rsidRPr="001D76DA" w14:paraId="35ADD3CE" w14:textId="77777777" w:rsidTr="003901B7">
        <w:trPr>
          <w:trHeight w:val="405"/>
          <w:jc w:val="center"/>
        </w:trPr>
        <w:tc>
          <w:tcPr>
            <w:tcW w:w="848" w:type="dxa"/>
            <w:vMerge w:val="restart"/>
            <w:noWrap/>
            <w:hideMark/>
          </w:tcPr>
          <w:p w14:paraId="11F32350"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2</w:t>
            </w:r>
          </w:p>
        </w:tc>
        <w:tc>
          <w:tcPr>
            <w:tcW w:w="1976" w:type="dxa"/>
            <w:vMerge w:val="restart"/>
            <w:hideMark/>
          </w:tcPr>
          <w:p w14:paraId="379E801E" w14:textId="77777777" w:rsidR="004C0D56" w:rsidRPr="001D76DA" w:rsidRDefault="004C0D56" w:rsidP="00F32329">
            <w:pPr>
              <w:rPr>
                <w:rFonts w:cs="Times New Roman"/>
                <w:sz w:val="26"/>
                <w:szCs w:val="26"/>
                <w:lang w:val="vi-VN"/>
              </w:rPr>
            </w:pPr>
            <w:r w:rsidRPr="001D76DA">
              <w:rPr>
                <w:rFonts w:cs="Times New Roman"/>
                <w:sz w:val="26"/>
                <w:szCs w:val="26"/>
                <w:lang w:val="vi-VN"/>
              </w:rPr>
              <w:t>Ứng dụng có thể không thu hút được nhiều người dùng và doanh thu thấp hơn dự kiến</w:t>
            </w:r>
          </w:p>
        </w:tc>
        <w:tc>
          <w:tcPr>
            <w:tcW w:w="1969" w:type="dxa"/>
            <w:vMerge w:val="restart"/>
            <w:noWrap/>
            <w:hideMark/>
          </w:tcPr>
          <w:p w14:paraId="56A5C06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2</w:t>
            </w:r>
          </w:p>
        </w:tc>
        <w:tc>
          <w:tcPr>
            <w:tcW w:w="4557" w:type="dxa"/>
            <w:noWrap/>
            <w:hideMark/>
          </w:tcPr>
          <w:p w14:paraId="2FD2665D"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Nghiên cứu thị trường để xác định nhu cầu của người dùng.  </w:t>
            </w:r>
          </w:p>
        </w:tc>
      </w:tr>
      <w:tr w:rsidR="004C0D56" w:rsidRPr="001D76DA" w14:paraId="7C06BFE6" w14:textId="77777777" w:rsidTr="003901B7">
        <w:trPr>
          <w:trHeight w:val="375"/>
          <w:jc w:val="center"/>
        </w:trPr>
        <w:tc>
          <w:tcPr>
            <w:tcW w:w="848" w:type="dxa"/>
            <w:vMerge/>
            <w:hideMark/>
          </w:tcPr>
          <w:p w14:paraId="68A34D64" w14:textId="77777777" w:rsidR="004C0D56" w:rsidRPr="001D76DA" w:rsidRDefault="004C0D56" w:rsidP="00F32329">
            <w:pPr>
              <w:jc w:val="center"/>
              <w:rPr>
                <w:rFonts w:cs="Times New Roman"/>
                <w:sz w:val="26"/>
                <w:szCs w:val="26"/>
                <w:lang w:val="vi-VN"/>
              </w:rPr>
            </w:pPr>
          </w:p>
        </w:tc>
        <w:tc>
          <w:tcPr>
            <w:tcW w:w="1976" w:type="dxa"/>
            <w:vMerge/>
            <w:hideMark/>
          </w:tcPr>
          <w:p w14:paraId="5BDCE113" w14:textId="77777777" w:rsidR="004C0D56" w:rsidRPr="001D76DA" w:rsidRDefault="004C0D56" w:rsidP="00F32329">
            <w:pPr>
              <w:rPr>
                <w:rFonts w:cs="Times New Roman"/>
                <w:sz w:val="26"/>
                <w:szCs w:val="26"/>
                <w:lang w:val="vi-VN"/>
              </w:rPr>
            </w:pPr>
          </w:p>
        </w:tc>
        <w:tc>
          <w:tcPr>
            <w:tcW w:w="1969" w:type="dxa"/>
            <w:vMerge/>
            <w:hideMark/>
          </w:tcPr>
          <w:p w14:paraId="43B37762" w14:textId="77777777" w:rsidR="004C0D56" w:rsidRPr="001D76DA" w:rsidRDefault="004C0D56" w:rsidP="00F32329">
            <w:pPr>
              <w:jc w:val="center"/>
              <w:rPr>
                <w:rFonts w:cs="Times New Roman"/>
                <w:sz w:val="26"/>
                <w:szCs w:val="26"/>
                <w:lang w:val="vi-VN"/>
              </w:rPr>
            </w:pPr>
          </w:p>
        </w:tc>
        <w:tc>
          <w:tcPr>
            <w:tcW w:w="4557" w:type="dxa"/>
            <w:noWrap/>
            <w:hideMark/>
          </w:tcPr>
          <w:p w14:paraId="56F7D081" w14:textId="77777777" w:rsidR="004C0D56" w:rsidRPr="001D76DA" w:rsidRDefault="004C0D56" w:rsidP="00F32329">
            <w:pPr>
              <w:rPr>
                <w:rFonts w:cs="Times New Roman"/>
                <w:sz w:val="26"/>
                <w:szCs w:val="26"/>
                <w:lang w:val="vi-VN"/>
              </w:rPr>
            </w:pPr>
            <w:r w:rsidRPr="001D76DA">
              <w:rPr>
                <w:rFonts w:cs="Times New Roman"/>
                <w:sz w:val="26"/>
                <w:szCs w:val="26"/>
                <w:lang w:val="vi-VN"/>
              </w:rPr>
              <w:t>Thiết kế ứng dụng bắt mắt và dễ sử dụng.</w:t>
            </w:r>
          </w:p>
        </w:tc>
      </w:tr>
      <w:tr w:rsidR="004C0D56" w:rsidRPr="001D76DA" w14:paraId="02FB808F" w14:textId="77777777" w:rsidTr="003901B7">
        <w:trPr>
          <w:trHeight w:val="375"/>
          <w:jc w:val="center"/>
        </w:trPr>
        <w:tc>
          <w:tcPr>
            <w:tcW w:w="848" w:type="dxa"/>
            <w:vMerge/>
            <w:hideMark/>
          </w:tcPr>
          <w:p w14:paraId="29FCCEFF" w14:textId="77777777" w:rsidR="004C0D56" w:rsidRPr="001D76DA" w:rsidRDefault="004C0D56" w:rsidP="00F32329">
            <w:pPr>
              <w:jc w:val="center"/>
              <w:rPr>
                <w:rFonts w:cs="Times New Roman"/>
                <w:sz w:val="26"/>
                <w:szCs w:val="26"/>
                <w:lang w:val="vi-VN"/>
              </w:rPr>
            </w:pPr>
          </w:p>
        </w:tc>
        <w:tc>
          <w:tcPr>
            <w:tcW w:w="1976" w:type="dxa"/>
            <w:vMerge/>
            <w:hideMark/>
          </w:tcPr>
          <w:p w14:paraId="629DCA9A" w14:textId="77777777" w:rsidR="004C0D56" w:rsidRPr="001D76DA" w:rsidRDefault="004C0D56" w:rsidP="00F32329">
            <w:pPr>
              <w:rPr>
                <w:rFonts w:cs="Times New Roman"/>
                <w:sz w:val="26"/>
                <w:szCs w:val="26"/>
                <w:lang w:val="vi-VN"/>
              </w:rPr>
            </w:pPr>
          </w:p>
        </w:tc>
        <w:tc>
          <w:tcPr>
            <w:tcW w:w="1969" w:type="dxa"/>
            <w:vMerge/>
            <w:hideMark/>
          </w:tcPr>
          <w:p w14:paraId="5A72581A" w14:textId="77777777" w:rsidR="004C0D56" w:rsidRPr="001D76DA" w:rsidRDefault="004C0D56" w:rsidP="00F32329">
            <w:pPr>
              <w:jc w:val="center"/>
              <w:rPr>
                <w:rFonts w:cs="Times New Roman"/>
                <w:sz w:val="26"/>
                <w:szCs w:val="26"/>
                <w:lang w:val="vi-VN"/>
              </w:rPr>
            </w:pPr>
          </w:p>
        </w:tc>
        <w:tc>
          <w:tcPr>
            <w:tcW w:w="4557" w:type="dxa"/>
            <w:noWrap/>
            <w:hideMark/>
          </w:tcPr>
          <w:p w14:paraId="6FAAB555" w14:textId="77777777" w:rsidR="004C0D56" w:rsidRPr="001D76DA" w:rsidRDefault="004C0D56" w:rsidP="00F32329">
            <w:pPr>
              <w:rPr>
                <w:rFonts w:cs="Times New Roman"/>
                <w:sz w:val="26"/>
                <w:szCs w:val="26"/>
                <w:lang w:val="vi-VN"/>
              </w:rPr>
            </w:pPr>
            <w:r w:rsidRPr="001D76DA">
              <w:rPr>
                <w:rFonts w:cs="Times New Roman"/>
                <w:sz w:val="26"/>
                <w:szCs w:val="26"/>
                <w:lang w:val="vi-VN"/>
              </w:rPr>
              <w:t>Triển khai chiến lược marketing hiệu quả để thu hút người dùng.</w:t>
            </w:r>
          </w:p>
        </w:tc>
      </w:tr>
      <w:tr w:rsidR="004C0D56" w:rsidRPr="001D76DA" w14:paraId="5DE3E990" w14:textId="77777777" w:rsidTr="003901B7">
        <w:trPr>
          <w:trHeight w:val="375"/>
          <w:jc w:val="center"/>
        </w:trPr>
        <w:tc>
          <w:tcPr>
            <w:tcW w:w="848" w:type="dxa"/>
            <w:vMerge w:val="restart"/>
            <w:noWrap/>
            <w:hideMark/>
          </w:tcPr>
          <w:p w14:paraId="057F990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3</w:t>
            </w:r>
          </w:p>
        </w:tc>
        <w:tc>
          <w:tcPr>
            <w:tcW w:w="1976" w:type="dxa"/>
            <w:vMerge w:val="restart"/>
            <w:hideMark/>
          </w:tcPr>
          <w:p w14:paraId="0B1EB2C3" w14:textId="77777777" w:rsidR="004C0D56" w:rsidRPr="001D76DA" w:rsidRDefault="004C0D56" w:rsidP="00F32329">
            <w:pPr>
              <w:rPr>
                <w:rFonts w:cs="Times New Roman"/>
                <w:sz w:val="26"/>
                <w:szCs w:val="26"/>
                <w:lang w:val="vi-VN"/>
              </w:rPr>
            </w:pPr>
            <w:r w:rsidRPr="001D76DA">
              <w:rPr>
                <w:rFonts w:cs="Times New Roman"/>
                <w:sz w:val="26"/>
                <w:szCs w:val="26"/>
                <w:lang w:val="vi-VN"/>
              </w:rPr>
              <w:t>Hệ thống không thực hiện đúng các chức năng yêu cầu.</w:t>
            </w:r>
          </w:p>
        </w:tc>
        <w:tc>
          <w:tcPr>
            <w:tcW w:w="1969" w:type="dxa"/>
            <w:vMerge w:val="restart"/>
            <w:noWrap/>
            <w:hideMark/>
          </w:tcPr>
          <w:p w14:paraId="33BC87B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3</w:t>
            </w:r>
          </w:p>
        </w:tc>
        <w:tc>
          <w:tcPr>
            <w:tcW w:w="4557" w:type="dxa"/>
            <w:noWrap/>
            <w:hideMark/>
          </w:tcPr>
          <w:p w14:paraId="62AE9055" w14:textId="77777777" w:rsidR="004C0D56" w:rsidRPr="001D76DA" w:rsidRDefault="004C0D56" w:rsidP="00F32329">
            <w:pPr>
              <w:rPr>
                <w:rFonts w:cs="Times New Roman"/>
                <w:sz w:val="26"/>
                <w:szCs w:val="26"/>
                <w:lang w:val="vi-VN"/>
              </w:rPr>
            </w:pPr>
            <w:r w:rsidRPr="001D76DA">
              <w:rPr>
                <w:rFonts w:cs="Times New Roman"/>
                <w:sz w:val="26"/>
                <w:szCs w:val="26"/>
                <w:lang w:val="vi-VN"/>
              </w:rPr>
              <w:t>Viết tài liệu mô tả yêu cầu chức năng chi tiết.</w:t>
            </w:r>
          </w:p>
        </w:tc>
      </w:tr>
      <w:tr w:rsidR="004C0D56" w:rsidRPr="001D76DA" w14:paraId="6F059BDE" w14:textId="77777777" w:rsidTr="003901B7">
        <w:trPr>
          <w:trHeight w:val="375"/>
          <w:jc w:val="center"/>
        </w:trPr>
        <w:tc>
          <w:tcPr>
            <w:tcW w:w="848" w:type="dxa"/>
            <w:vMerge/>
            <w:hideMark/>
          </w:tcPr>
          <w:p w14:paraId="0B842D9B" w14:textId="77777777" w:rsidR="004C0D56" w:rsidRPr="001D76DA" w:rsidRDefault="004C0D56" w:rsidP="00F32329">
            <w:pPr>
              <w:jc w:val="center"/>
              <w:rPr>
                <w:rFonts w:cs="Times New Roman"/>
                <w:sz w:val="26"/>
                <w:szCs w:val="26"/>
                <w:lang w:val="vi-VN"/>
              </w:rPr>
            </w:pPr>
          </w:p>
        </w:tc>
        <w:tc>
          <w:tcPr>
            <w:tcW w:w="1976" w:type="dxa"/>
            <w:vMerge/>
            <w:hideMark/>
          </w:tcPr>
          <w:p w14:paraId="68D64330" w14:textId="77777777" w:rsidR="004C0D56" w:rsidRPr="001D76DA" w:rsidRDefault="004C0D56" w:rsidP="00F32329">
            <w:pPr>
              <w:rPr>
                <w:rFonts w:cs="Times New Roman"/>
                <w:sz w:val="26"/>
                <w:szCs w:val="26"/>
                <w:lang w:val="vi-VN"/>
              </w:rPr>
            </w:pPr>
          </w:p>
        </w:tc>
        <w:tc>
          <w:tcPr>
            <w:tcW w:w="1969" w:type="dxa"/>
            <w:vMerge/>
            <w:hideMark/>
          </w:tcPr>
          <w:p w14:paraId="7EDC64E5" w14:textId="77777777" w:rsidR="004C0D56" w:rsidRPr="001D76DA" w:rsidRDefault="004C0D56" w:rsidP="00F32329">
            <w:pPr>
              <w:jc w:val="center"/>
              <w:rPr>
                <w:rFonts w:cs="Times New Roman"/>
                <w:sz w:val="26"/>
                <w:szCs w:val="26"/>
                <w:lang w:val="vi-VN"/>
              </w:rPr>
            </w:pPr>
          </w:p>
        </w:tc>
        <w:tc>
          <w:tcPr>
            <w:tcW w:w="4557" w:type="dxa"/>
            <w:noWrap/>
            <w:hideMark/>
          </w:tcPr>
          <w:p w14:paraId="6817AAF0" w14:textId="77777777" w:rsidR="004C0D56" w:rsidRPr="001D76DA" w:rsidRDefault="004C0D56" w:rsidP="00F32329">
            <w:pPr>
              <w:rPr>
                <w:rFonts w:cs="Times New Roman"/>
                <w:sz w:val="26"/>
                <w:szCs w:val="26"/>
                <w:lang w:val="vi-VN"/>
              </w:rPr>
            </w:pPr>
            <w:r w:rsidRPr="001D76DA">
              <w:rPr>
                <w:rFonts w:cs="Times New Roman"/>
                <w:sz w:val="26"/>
                <w:szCs w:val="26"/>
                <w:lang w:val="vi-VN"/>
              </w:rPr>
              <w:t>Kiểm tra và xác nhận chức năng hệ thống kỹ lưỡng trước khi triển khai.</w:t>
            </w:r>
          </w:p>
        </w:tc>
      </w:tr>
      <w:tr w:rsidR="004C0D56" w:rsidRPr="001D76DA" w14:paraId="3D07A628" w14:textId="77777777" w:rsidTr="003901B7">
        <w:trPr>
          <w:trHeight w:val="375"/>
          <w:jc w:val="center"/>
        </w:trPr>
        <w:tc>
          <w:tcPr>
            <w:tcW w:w="848" w:type="dxa"/>
            <w:vMerge/>
            <w:hideMark/>
          </w:tcPr>
          <w:p w14:paraId="453975F4" w14:textId="77777777" w:rsidR="004C0D56" w:rsidRPr="001D76DA" w:rsidRDefault="004C0D56" w:rsidP="00F32329">
            <w:pPr>
              <w:jc w:val="center"/>
              <w:rPr>
                <w:rFonts w:cs="Times New Roman"/>
                <w:sz w:val="26"/>
                <w:szCs w:val="26"/>
                <w:lang w:val="vi-VN"/>
              </w:rPr>
            </w:pPr>
          </w:p>
        </w:tc>
        <w:tc>
          <w:tcPr>
            <w:tcW w:w="1976" w:type="dxa"/>
            <w:vMerge/>
            <w:hideMark/>
          </w:tcPr>
          <w:p w14:paraId="486EF778" w14:textId="77777777" w:rsidR="004C0D56" w:rsidRPr="001D76DA" w:rsidRDefault="004C0D56" w:rsidP="00F32329">
            <w:pPr>
              <w:rPr>
                <w:rFonts w:cs="Times New Roman"/>
                <w:sz w:val="26"/>
                <w:szCs w:val="26"/>
                <w:lang w:val="vi-VN"/>
              </w:rPr>
            </w:pPr>
          </w:p>
        </w:tc>
        <w:tc>
          <w:tcPr>
            <w:tcW w:w="1969" w:type="dxa"/>
            <w:vMerge/>
            <w:hideMark/>
          </w:tcPr>
          <w:p w14:paraId="64188AA9" w14:textId="77777777" w:rsidR="004C0D56" w:rsidRPr="001D76DA" w:rsidRDefault="004C0D56" w:rsidP="00F32329">
            <w:pPr>
              <w:jc w:val="center"/>
              <w:rPr>
                <w:rFonts w:cs="Times New Roman"/>
                <w:sz w:val="26"/>
                <w:szCs w:val="26"/>
                <w:lang w:val="vi-VN"/>
              </w:rPr>
            </w:pPr>
          </w:p>
        </w:tc>
        <w:tc>
          <w:tcPr>
            <w:tcW w:w="4557" w:type="dxa"/>
            <w:noWrap/>
            <w:hideMark/>
          </w:tcPr>
          <w:p w14:paraId="1C8C6DF5" w14:textId="77777777" w:rsidR="004C0D56" w:rsidRPr="001D76DA" w:rsidRDefault="004C0D56" w:rsidP="00F32329">
            <w:pPr>
              <w:rPr>
                <w:rFonts w:cs="Times New Roman"/>
                <w:sz w:val="26"/>
                <w:szCs w:val="26"/>
                <w:lang w:val="vi-VN"/>
              </w:rPr>
            </w:pPr>
            <w:r w:rsidRPr="001D76DA">
              <w:rPr>
                <w:rFonts w:cs="Times New Roman"/>
                <w:sz w:val="26"/>
                <w:szCs w:val="26"/>
                <w:lang w:val="vi-VN"/>
              </w:rPr>
              <w:t>Có kế hoạch dự phòng cho các trường hợp hệ thống gặp lỗi.</w:t>
            </w:r>
          </w:p>
          <w:p w14:paraId="52630D72" w14:textId="77777777" w:rsidR="004C0D56" w:rsidRPr="001D76DA" w:rsidRDefault="004C0D56" w:rsidP="00F32329">
            <w:pPr>
              <w:rPr>
                <w:rFonts w:cs="Times New Roman"/>
                <w:sz w:val="26"/>
                <w:szCs w:val="26"/>
                <w:lang w:val="vi-VN"/>
              </w:rPr>
            </w:pPr>
          </w:p>
        </w:tc>
      </w:tr>
      <w:tr w:rsidR="004C0D56" w:rsidRPr="001D76DA" w14:paraId="6F0123CC" w14:textId="77777777" w:rsidTr="003901B7">
        <w:trPr>
          <w:trHeight w:val="390"/>
          <w:jc w:val="center"/>
        </w:trPr>
        <w:tc>
          <w:tcPr>
            <w:tcW w:w="848" w:type="dxa"/>
            <w:vMerge w:val="restart"/>
            <w:noWrap/>
            <w:hideMark/>
          </w:tcPr>
          <w:p w14:paraId="697E1AE7"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4</w:t>
            </w:r>
          </w:p>
        </w:tc>
        <w:tc>
          <w:tcPr>
            <w:tcW w:w="1976" w:type="dxa"/>
            <w:vMerge w:val="restart"/>
            <w:hideMark/>
          </w:tcPr>
          <w:p w14:paraId="25DB0FF9" w14:textId="77777777" w:rsidR="004C0D56" w:rsidRPr="001D76DA" w:rsidRDefault="004C0D56" w:rsidP="00F32329">
            <w:pPr>
              <w:rPr>
                <w:rFonts w:cs="Times New Roman"/>
                <w:sz w:val="26"/>
                <w:szCs w:val="26"/>
                <w:lang w:val="vi-VN"/>
              </w:rPr>
            </w:pPr>
            <w:r w:rsidRPr="001D76DA">
              <w:rPr>
                <w:rFonts w:cs="Times New Roman"/>
                <w:sz w:val="26"/>
                <w:szCs w:val="26"/>
                <w:lang w:val="vi-VN"/>
              </w:rPr>
              <w:t>Nhân sự chủ chốt của dự án có thể nghỉ việc, ảnh hưởng đến tiến độ và chất lượng ứng dụng.</w:t>
            </w:r>
          </w:p>
        </w:tc>
        <w:tc>
          <w:tcPr>
            <w:tcW w:w="1969" w:type="dxa"/>
            <w:vMerge w:val="restart"/>
            <w:noWrap/>
            <w:hideMark/>
          </w:tcPr>
          <w:p w14:paraId="60008731"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4</w:t>
            </w:r>
          </w:p>
        </w:tc>
        <w:tc>
          <w:tcPr>
            <w:tcW w:w="4557" w:type="dxa"/>
            <w:noWrap/>
            <w:hideMark/>
          </w:tcPr>
          <w:p w14:paraId="0F4F4470"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 Đào tạo nhân viên dự phòng cho các vị trí chủ chốt. </w:t>
            </w:r>
          </w:p>
        </w:tc>
      </w:tr>
      <w:tr w:rsidR="004C0D56" w:rsidRPr="001D76DA" w14:paraId="40C3949A" w14:textId="77777777" w:rsidTr="003901B7">
        <w:trPr>
          <w:trHeight w:val="375"/>
          <w:jc w:val="center"/>
        </w:trPr>
        <w:tc>
          <w:tcPr>
            <w:tcW w:w="848" w:type="dxa"/>
            <w:vMerge/>
            <w:hideMark/>
          </w:tcPr>
          <w:p w14:paraId="19C74245" w14:textId="77777777" w:rsidR="004C0D56" w:rsidRPr="001D76DA" w:rsidRDefault="004C0D56" w:rsidP="00F32329">
            <w:pPr>
              <w:jc w:val="center"/>
              <w:rPr>
                <w:rFonts w:cs="Times New Roman"/>
                <w:sz w:val="26"/>
                <w:szCs w:val="26"/>
                <w:lang w:val="vi-VN"/>
              </w:rPr>
            </w:pPr>
          </w:p>
        </w:tc>
        <w:tc>
          <w:tcPr>
            <w:tcW w:w="1976" w:type="dxa"/>
            <w:vMerge/>
            <w:hideMark/>
          </w:tcPr>
          <w:p w14:paraId="0C461FF8" w14:textId="77777777" w:rsidR="004C0D56" w:rsidRPr="001D76DA" w:rsidRDefault="004C0D56" w:rsidP="00F32329">
            <w:pPr>
              <w:rPr>
                <w:rFonts w:cs="Times New Roman"/>
                <w:sz w:val="26"/>
                <w:szCs w:val="26"/>
                <w:lang w:val="vi-VN"/>
              </w:rPr>
            </w:pPr>
          </w:p>
        </w:tc>
        <w:tc>
          <w:tcPr>
            <w:tcW w:w="1969" w:type="dxa"/>
            <w:vMerge/>
            <w:hideMark/>
          </w:tcPr>
          <w:p w14:paraId="79452AD5" w14:textId="77777777" w:rsidR="004C0D56" w:rsidRPr="001D76DA" w:rsidRDefault="004C0D56" w:rsidP="00F32329">
            <w:pPr>
              <w:jc w:val="center"/>
              <w:rPr>
                <w:rFonts w:cs="Times New Roman"/>
                <w:sz w:val="26"/>
                <w:szCs w:val="26"/>
                <w:lang w:val="vi-VN"/>
              </w:rPr>
            </w:pPr>
          </w:p>
        </w:tc>
        <w:tc>
          <w:tcPr>
            <w:tcW w:w="4557" w:type="dxa"/>
            <w:noWrap/>
            <w:hideMark/>
          </w:tcPr>
          <w:p w14:paraId="6D8920FE"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 Xây dựng quy trình làm việc rõ ràng để giảm thiểu ảnh hưởng của việc nhân viên nghỉ việc.</w:t>
            </w:r>
          </w:p>
        </w:tc>
      </w:tr>
      <w:tr w:rsidR="004C0D56" w:rsidRPr="001D76DA" w14:paraId="47166BFE" w14:textId="77777777" w:rsidTr="003901B7">
        <w:trPr>
          <w:trHeight w:val="375"/>
          <w:jc w:val="center"/>
        </w:trPr>
        <w:tc>
          <w:tcPr>
            <w:tcW w:w="848" w:type="dxa"/>
            <w:vMerge w:val="restart"/>
            <w:noWrap/>
            <w:hideMark/>
          </w:tcPr>
          <w:p w14:paraId="2A28BA2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5</w:t>
            </w:r>
          </w:p>
        </w:tc>
        <w:tc>
          <w:tcPr>
            <w:tcW w:w="1976" w:type="dxa"/>
            <w:vMerge w:val="restart"/>
            <w:hideMark/>
          </w:tcPr>
          <w:p w14:paraId="777B2F34" w14:textId="77777777" w:rsidR="004C0D56" w:rsidRPr="001D76DA" w:rsidRDefault="004C0D56" w:rsidP="00F32329">
            <w:pPr>
              <w:rPr>
                <w:rFonts w:cs="Times New Roman"/>
                <w:sz w:val="26"/>
                <w:szCs w:val="26"/>
                <w:lang w:val="vi-VN"/>
              </w:rPr>
            </w:pPr>
            <w:r w:rsidRPr="001D76DA">
              <w:rPr>
                <w:rFonts w:cs="Times New Roman"/>
                <w:sz w:val="26"/>
                <w:szCs w:val="26"/>
                <w:lang w:val="vi-VN"/>
              </w:rPr>
              <w:t>Ước lượng chi phí chênh lệch quá lớn so với thực tế</w:t>
            </w:r>
          </w:p>
        </w:tc>
        <w:tc>
          <w:tcPr>
            <w:tcW w:w="1969" w:type="dxa"/>
            <w:vMerge w:val="restart"/>
            <w:noWrap/>
            <w:hideMark/>
          </w:tcPr>
          <w:p w14:paraId="4BCEDC7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5</w:t>
            </w:r>
          </w:p>
        </w:tc>
        <w:tc>
          <w:tcPr>
            <w:tcW w:w="4557" w:type="dxa"/>
            <w:noWrap/>
            <w:hideMark/>
          </w:tcPr>
          <w:p w14:paraId="59EBD34F"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Lập dự toán chi phí chi tiết cho dự án. </w:t>
            </w:r>
          </w:p>
        </w:tc>
      </w:tr>
      <w:tr w:rsidR="004C0D56" w:rsidRPr="001D76DA" w14:paraId="542DB138" w14:textId="77777777" w:rsidTr="003901B7">
        <w:trPr>
          <w:trHeight w:val="375"/>
          <w:jc w:val="center"/>
        </w:trPr>
        <w:tc>
          <w:tcPr>
            <w:tcW w:w="848" w:type="dxa"/>
            <w:vMerge/>
            <w:hideMark/>
          </w:tcPr>
          <w:p w14:paraId="4239D780" w14:textId="77777777" w:rsidR="004C0D56" w:rsidRPr="001D76DA" w:rsidRDefault="004C0D56" w:rsidP="00F32329">
            <w:pPr>
              <w:jc w:val="center"/>
              <w:rPr>
                <w:rFonts w:cs="Times New Roman"/>
                <w:sz w:val="26"/>
                <w:szCs w:val="26"/>
                <w:lang w:val="vi-VN"/>
              </w:rPr>
            </w:pPr>
          </w:p>
        </w:tc>
        <w:tc>
          <w:tcPr>
            <w:tcW w:w="1976" w:type="dxa"/>
            <w:vMerge/>
            <w:hideMark/>
          </w:tcPr>
          <w:p w14:paraId="400D1660" w14:textId="77777777" w:rsidR="004C0D56" w:rsidRPr="001D76DA" w:rsidRDefault="004C0D56" w:rsidP="00F32329">
            <w:pPr>
              <w:rPr>
                <w:rFonts w:cs="Times New Roman"/>
                <w:sz w:val="26"/>
                <w:szCs w:val="26"/>
                <w:lang w:val="vi-VN"/>
              </w:rPr>
            </w:pPr>
          </w:p>
        </w:tc>
        <w:tc>
          <w:tcPr>
            <w:tcW w:w="1969" w:type="dxa"/>
            <w:vMerge/>
            <w:hideMark/>
          </w:tcPr>
          <w:p w14:paraId="512048A6" w14:textId="77777777" w:rsidR="004C0D56" w:rsidRPr="001D76DA" w:rsidRDefault="004C0D56" w:rsidP="00F32329">
            <w:pPr>
              <w:jc w:val="center"/>
              <w:rPr>
                <w:rFonts w:cs="Times New Roman"/>
                <w:sz w:val="26"/>
                <w:szCs w:val="26"/>
                <w:lang w:val="vi-VN"/>
              </w:rPr>
            </w:pPr>
          </w:p>
        </w:tc>
        <w:tc>
          <w:tcPr>
            <w:tcW w:w="4557" w:type="dxa"/>
            <w:noWrap/>
            <w:hideMark/>
          </w:tcPr>
          <w:p w14:paraId="5E8FF819" w14:textId="77777777" w:rsidR="004C0D56" w:rsidRPr="001D76DA" w:rsidRDefault="004C0D56" w:rsidP="00F32329">
            <w:pPr>
              <w:rPr>
                <w:rFonts w:cs="Times New Roman"/>
                <w:sz w:val="26"/>
                <w:szCs w:val="26"/>
                <w:lang w:val="vi-VN"/>
              </w:rPr>
            </w:pPr>
            <w:r w:rsidRPr="001D76DA">
              <w:rPr>
                <w:rFonts w:cs="Times New Roman"/>
                <w:sz w:val="26"/>
                <w:szCs w:val="26"/>
                <w:lang w:val="vi-VN"/>
              </w:rPr>
              <w:t>Theo dõi chi phí dự án thường xuyên và cập nhật dự toán khi cần thiết.</w:t>
            </w:r>
          </w:p>
        </w:tc>
      </w:tr>
      <w:tr w:rsidR="004C0D56" w:rsidRPr="001D76DA" w14:paraId="15E064E1" w14:textId="77777777" w:rsidTr="003901B7">
        <w:trPr>
          <w:trHeight w:val="405"/>
          <w:jc w:val="center"/>
        </w:trPr>
        <w:tc>
          <w:tcPr>
            <w:tcW w:w="848" w:type="dxa"/>
            <w:vMerge w:val="restart"/>
            <w:noWrap/>
            <w:hideMark/>
          </w:tcPr>
          <w:p w14:paraId="77F49EE3"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6</w:t>
            </w:r>
          </w:p>
        </w:tc>
        <w:tc>
          <w:tcPr>
            <w:tcW w:w="1976" w:type="dxa"/>
            <w:vMerge w:val="restart"/>
            <w:hideMark/>
          </w:tcPr>
          <w:p w14:paraId="7E8059BB" w14:textId="77777777" w:rsidR="004C0D56" w:rsidRPr="001D76DA" w:rsidRDefault="004C0D56" w:rsidP="00F32329">
            <w:pPr>
              <w:rPr>
                <w:rFonts w:cs="Times New Roman"/>
                <w:sz w:val="26"/>
                <w:szCs w:val="26"/>
                <w:lang w:val="vi-VN"/>
              </w:rPr>
            </w:pPr>
            <w:r w:rsidRPr="001D76DA">
              <w:rPr>
                <w:rFonts w:cs="Times New Roman"/>
                <w:sz w:val="26"/>
                <w:szCs w:val="26"/>
                <w:lang w:val="vi-VN"/>
              </w:rPr>
              <w:t>Việc quản lý nhân lực hiệu quả có thể gặp nhiều khó khăn, ảnh hưởng đến hiệu quả hoạt động của dự án.</w:t>
            </w:r>
          </w:p>
        </w:tc>
        <w:tc>
          <w:tcPr>
            <w:tcW w:w="1969" w:type="dxa"/>
            <w:vMerge w:val="restart"/>
            <w:noWrap/>
            <w:hideMark/>
          </w:tcPr>
          <w:p w14:paraId="1CFF511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6</w:t>
            </w:r>
          </w:p>
        </w:tc>
        <w:tc>
          <w:tcPr>
            <w:tcW w:w="4557" w:type="dxa"/>
            <w:noWrap/>
            <w:hideMark/>
          </w:tcPr>
          <w:p w14:paraId="09D6F0CB"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Sử dụng phần mềm quản lý dự án để theo dõi tiến độ công việc và hiệu quả làm việc của nhân viên. </w:t>
            </w:r>
          </w:p>
        </w:tc>
      </w:tr>
      <w:tr w:rsidR="004C0D56" w:rsidRPr="001D76DA" w14:paraId="6562B0BC" w14:textId="77777777" w:rsidTr="003901B7">
        <w:trPr>
          <w:trHeight w:val="375"/>
          <w:jc w:val="center"/>
        </w:trPr>
        <w:tc>
          <w:tcPr>
            <w:tcW w:w="848" w:type="dxa"/>
            <w:vMerge/>
            <w:hideMark/>
          </w:tcPr>
          <w:p w14:paraId="5C8ACA01" w14:textId="77777777" w:rsidR="004C0D56" w:rsidRPr="001D76DA" w:rsidRDefault="004C0D56" w:rsidP="00F32329">
            <w:pPr>
              <w:jc w:val="center"/>
              <w:rPr>
                <w:rFonts w:cs="Times New Roman"/>
                <w:sz w:val="26"/>
                <w:szCs w:val="26"/>
                <w:lang w:val="vi-VN"/>
              </w:rPr>
            </w:pPr>
          </w:p>
        </w:tc>
        <w:tc>
          <w:tcPr>
            <w:tcW w:w="1976" w:type="dxa"/>
            <w:vMerge/>
            <w:hideMark/>
          </w:tcPr>
          <w:p w14:paraId="53746007" w14:textId="77777777" w:rsidR="004C0D56" w:rsidRPr="001D76DA" w:rsidRDefault="004C0D56" w:rsidP="00F32329">
            <w:pPr>
              <w:rPr>
                <w:rFonts w:cs="Times New Roman"/>
                <w:sz w:val="26"/>
                <w:szCs w:val="26"/>
                <w:lang w:val="vi-VN"/>
              </w:rPr>
            </w:pPr>
          </w:p>
        </w:tc>
        <w:tc>
          <w:tcPr>
            <w:tcW w:w="1969" w:type="dxa"/>
            <w:vMerge/>
            <w:hideMark/>
          </w:tcPr>
          <w:p w14:paraId="3294DA50" w14:textId="77777777" w:rsidR="004C0D56" w:rsidRPr="001D76DA" w:rsidRDefault="004C0D56" w:rsidP="00F32329">
            <w:pPr>
              <w:jc w:val="center"/>
              <w:rPr>
                <w:rFonts w:cs="Times New Roman"/>
                <w:sz w:val="26"/>
                <w:szCs w:val="26"/>
                <w:lang w:val="vi-VN"/>
              </w:rPr>
            </w:pPr>
          </w:p>
        </w:tc>
        <w:tc>
          <w:tcPr>
            <w:tcW w:w="4557" w:type="dxa"/>
            <w:noWrap/>
            <w:hideMark/>
          </w:tcPr>
          <w:p w14:paraId="13880CE0" w14:textId="77777777" w:rsidR="004C0D56" w:rsidRPr="001D76DA" w:rsidRDefault="004C0D56" w:rsidP="00F32329">
            <w:pPr>
              <w:rPr>
                <w:rFonts w:cs="Times New Roman"/>
                <w:sz w:val="26"/>
                <w:szCs w:val="26"/>
                <w:lang w:val="vi-VN"/>
              </w:rPr>
            </w:pPr>
            <w:r w:rsidRPr="001D76DA">
              <w:rPr>
                <w:rFonts w:cs="Times New Roman"/>
                <w:sz w:val="26"/>
                <w:szCs w:val="26"/>
                <w:lang w:val="vi-VN"/>
              </w:rPr>
              <w:t>Tổ chức các buổi họp thường xuyên để thảo luận về tiến độ dự án và giải quyết các vấn đề phát sinh.</w:t>
            </w:r>
          </w:p>
        </w:tc>
      </w:tr>
      <w:tr w:rsidR="004C0D56" w:rsidRPr="001D76DA" w14:paraId="4AA65EFD" w14:textId="77777777" w:rsidTr="003901B7">
        <w:trPr>
          <w:trHeight w:val="375"/>
          <w:jc w:val="center"/>
        </w:trPr>
        <w:tc>
          <w:tcPr>
            <w:tcW w:w="848" w:type="dxa"/>
            <w:noWrap/>
            <w:hideMark/>
          </w:tcPr>
          <w:p w14:paraId="16230174"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7</w:t>
            </w:r>
          </w:p>
        </w:tc>
        <w:tc>
          <w:tcPr>
            <w:tcW w:w="1976" w:type="dxa"/>
            <w:hideMark/>
          </w:tcPr>
          <w:p w14:paraId="57FB7ADB" w14:textId="77777777" w:rsidR="004C0D56" w:rsidRPr="001D76DA" w:rsidRDefault="004C0D56" w:rsidP="00F32329">
            <w:pPr>
              <w:rPr>
                <w:rFonts w:cs="Times New Roman"/>
                <w:sz w:val="26"/>
                <w:szCs w:val="26"/>
                <w:lang w:val="vi-VN"/>
              </w:rPr>
            </w:pPr>
            <w:r w:rsidRPr="001D76DA">
              <w:rPr>
                <w:rFonts w:cs="Times New Roman"/>
                <w:sz w:val="26"/>
                <w:szCs w:val="26"/>
                <w:lang w:val="vi-VN"/>
              </w:rPr>
              <w:t>Khách hàng liên tục thay đổi yêu cầu trong quá trình thực hiện</w:t>
            </w:r>
          </w:p>
        </w:tc>
        <w:tc>
          <w:tcPr>
            <w:tcW w:w="1969" w:type="dxa"/>
            <w:noWrap/>
            <w:hideMark/>
          </w:tcPr>
          <w:p w14:paraId="65A51AD8"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7</w:t>
            </w:r>
          </w:p>
        </w:tc>
        <w:tc>
          <w:tcPr>
            <w:tcW w:w="4557" w:type="dxa"/>
            <w:noWrap/>
            <w:hideMark/>
          </w:tcPr>
          <w:p w14:paraId="0A03B0E8"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Lập quy trình quản lý thay đổi yêu cầu để đảm bảo dự án được thực hiện theo đúng kế hoạch. </w:t>
            </w:r>
          </w:p>
        </w:tc>
      </w:tr>
      <w:tr w:rsidR="004C0D56" w:rsidRPr="001D76DA" w14:paraId="5EBBE78D" w14:textId="77777777" w:rsidTr="003901B7">
        <w:trPr>
          <w:trHeight w:val="375"/>
          <w:jc w:val="center"/>
        </w:trPr>
        <w:tc>
          <w:tcPr>
            <w:tcW w:w="848" w:type="dxa"/>
            <w:vMerge w:val="restart"/>
            <w:noWrap/>
            <w:hideMark/>
          </w:tcPr>
          <w:p w14:paraId="6B96FE47"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10</w:t>
            </w:r>
          </w:p>
        </w:tc>
        <w:tc>
          <w:tcPr>
            <w:tcW w:w="1976" w:type="dxa"/>
            <w:vMerge w:val="restart"/>
            <w:noWrap/>
            <w:hideMark/>
          </w:tcPr>
          <w:p w14:paraId="1AA5D8FD" w14:textId="77777777" w:rsidR="004C0D56" w:rsidRPr="001D76DA" w:rsidRDefault="004C0D56" w:rsidP="00F32329">
            <w:pPr>
              <w:rPr>
                <w:rFonts w:cs="Times New Roman"/>
                <w:sz w:val="26"/>
                <w:szCs w:val="26"/>
                <w:lang w:val="vi-VN"/>
              </w:rPr>
            </w:pPr>
            <w:r w:rsidRPr="001D76DA">
              <w:rPr>
                <w:rFonts w:cs="Times New Roman"/>
                <w:sz w:val="26"/>
                <w:szCs w:val="26"/>
                <w:lang w:val="vi-VN"/>
              </w:rPr>
              <w:t>Chưa hiểu rõ yêu cầu của khách hàng</w:t>
            </w:r>
          </w:p>
        </w:tc>
        <w:tc>
          <w:tcPr>
            <w:tcW w:w="1969" w:type="dxa"/>
            <w:vMerge w:val="restart"/>
            <w:noWrap/>
            <w:hideMark/>
          </w:tcPr>
          <w:p w14:paraId="67822AAA"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10</w:t>
            </w:r>
          </w:p>
        </w:tc>
        <w:tc>
          <w:tcPr>
            <w:tcW w:w="4557" w:type="dxa"/>
            <w:noWrap/>
            <w:hideMark/>
          </w:tcPr>
          <w:p w14:paraId="07ABA3E9"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Gặp gỡ khách hàng để thảo luận chi tiết về yêu cầu của họ. </w:t>
            </w:r>
          </w:p>
        </w:tc>
      </w:tr>
      <w:tr w:rsidR="004C0D56" w:rsidRPr="001D76DA" w14:paraId="4E1F116E" w14:textId="77777777" w:rsidTr="003901B7">
        <w:trPr>
          <w:trHeight w:val="375"/>
          <w:jc w:val="center"/>
        </w:trPr>
        <w:tc>
          <w:tcPr>
            <w:tcW w:w="848" w:type="dxa"/>
            <w:vMerge/>
            <w:hideMark/>
          </w:tcPr>
          <w:p w14:paraId="69AEF81E" w14:textId="77777777" w:rsidR="004C0D56" w:rsidRPr="001D76DA" w:rsidRDefault="004C0D56" w:rsidP="00F32329">
            <w:pPr>
              <w:rPr>
                <w:rFonts w:cs="Times New Roman"/>
                <w:sz w:val="26"/>
                <w:szCs w:val="26"/>
                <w:lang w:val="vi-VN"/>
              </w:rPr>
            </w:pPr>
          </w:p>
        </w:tc>
        <w:tc>
          <w:tcPr>
            <w:tcW w:w="1976" w:type="dxa"/>
            <w:vMerge/>
            <w:hideMark/>
          </w:tcPr>
          <w:p w14:paraId="78718650" w14:textId="77777777" w:rsidR="004C0D56" w:rsidRPr="001D76DA" w:rsidRDefault="004C0D56" w:rsidP="00F32329">
            <w:pPr>
              <w:rPr>
                <w:rFonts w:cs="Times New Roman"/>
                <w:sz w:val="26"/>
                <w:szCs w:val="26"/>
                <w:lang w:val="vi-VN"/>
              </w:rPr>
            </w:pPr>
          </w:p>
        </w:tc>
        <w:tc>
          <w:tcPr>
            <w:tcW w:w="1969" w:type="dxa"/>
            <w:vMerge/>
            <w:hideMark/>
          </w:tcPr>
          <w:p w14:paraId="363AAF16" w14:textId="77777777" w:rsidR="004C0D56" w:rsidRPr="001D76DA" w:rsidRDefault="004C0D56" w:rsidP="00F32329">
            <w:pPr>
              <w:jc w:val="center"/>
              <w:rPr>
                <w:rFonts w:cs="Times New Roman"/>
                <w:sz w:val="26"/>
                <w:szCs w:val="26"/>
                <w:lang w:val="vi-VN"/>
              </w:rPr>
            </w:pPr>
          </w:p>
        </w:tc>
        <w:tc>
          <w:tcPr>
            <w:tcW w:w="4557" w:type="dxa"/>
            <w:noWrap/>
            <w:hideMark/>
          </w:tcPr>
          <w:p w14:paraId="045BBAEF" w14:textId="77777777" w:rsidR="004C0D56" w:rsidRPr="001D76DA" w:rsidRDefault="004C0D56" w:rsidP="00F32329">
            <w:pPr>
              <w:rPr>
                <w:rFonts w:cs="Times New Roman"/>
                <w:sz w:val="26"/>
                <w:szCs w:val="26"/>
                <w:lang w:val="vi-VN"/>
              </w:rPr>
            </w:pPr>
            <w:r w:rsidRPr="001D76DA">
              <w:rPr>
                <w:rFonts w:cs="Times New Roman"/>
                <w:sz w:val="26"/>
                <w:szCs w:val="26"/>
                <w:lang w:val="vi-VN"/>
              </w:rPr>
              <w:t>Viết tài liệu mô tả yêu cầu chức năng dựa trên thông tin thu thập được từ khách hàng.</w:t>
            </w:r>
          </w:p>
        </w:tc>
      </w:tr>
      <w:tr w:rsidR="004C0D56" w:rsidRPr="001D76DA" w14:paraId="57E3295F" w14:textId="77777777" w:rsidTr="003901B7">
        <w:trPr>
          <w:trHeight w:val="375"/>
          <w:jc w:val="center"/>
        </w:trPr>
        <w:tc>
          <w:tcPr>
            <w:tcW w:w="848" w:type="dxa"/>
            <w:noWrap/>
            <w:hideMark/>
          </w:tcPr>
          <w:p w14:paraId="18EC820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lastRenderedPageBreak/>
              <w:t>11</w:t>
            </w:r>
          </w:p>
        </w:tc>
        <w:tc>
          <w:tcPr>
            <w:tcW w:w="1976" w:type="dxa"/>
            <w:hideMark/>
          </w:tcPr>
          <w:p w14:paraId="44460570" w14:textId="77777777" w:rsidR="004C0D56" w:rsidRPr="001D76DA" w:rsidRDefault="004C0D56" w:rsidP="00F32329">
            <w:pPr>
              <w:rPr>
                <w:rFonts w:cs="Times New Roman"/>
                <w:sz w:val="26"/>
                <w:szCs w:val="26"/>
                <w:lang w:val="vi-VN"/>
              </w:rPr>
            </w:pPr>
            <w:r w:rsidRPr="001D76DA">
              <w:rPr>
                <w:rFonts w:cs="Times New Roman"/>
                <w:sz w:val="26"/>
                <w:szCs w:val="26"/>
                <w:lang w:val="vi-VN"/>
              </w:rPr>
              <w:t>Tốc độ xử lý chậm.</w:t>
            </w:r>
          </w:p>
        </w:tc>
        <w:tc>
          <w:tcPr>
            <w:tcW w:w="1969" w:type="dxa"/>
            <w:noWrap/>
            <w:hideMark/>
          </w:tcPr>
          <w:p w14:paraId="4D4B75EC"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11</w:t>
            </w:r>
          </w:p>
        </w:tc>
        <w:tc>
          <w:tcPr>
            <w:tcW w:w="4557" w:type="dxa"/>
            <w:noWrap/>
            <w:hideMark/>
          </w:tcPr>
          <w:p w14:paraId="62F7CF93"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Tối ưu hóa hệ thống để tăng tốc độ xử lý. </w:t>
            </w:r>
          </w:p>
        </w:tc>
      </w:tr>
      <w:tr w:rsidR="004C0D56" w:rsidRPr="001D76DA" w14:paraId="3E3CEE05" w14:textId="77777777" w:rsidTr="003901B7">
        <w:trPr>
          <w:trHeight w:val="705"/>
          <w:jc w:val="center"/>
        </w:trPr>
        <w:tc>
          <w:tcPr>
            <w:tcW w:w="848" w:type="dxa"/>
            <w:vMerge w:val="restart"/>
            <w:noWrap/>
            <w:hideMark/>
          </w:tcPr>
          <w:p w14:paraId="40B6FBBA"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12</w:t>
            </w:r>
          </w:p>
        </w:tc>
        <w:tc>
          <w:tcPr>
            <w:tcW w:w="1976" w:type="dxa"/>
            <w:vMerge w:val="restart"/>
            <w:hideMark/>
          </w:tcPr>
          <w:p w14:paraId="46E3DCB8" w14:textId="77777777" w:rsidR="004C0D56" w:rsidRPr="001D76DA" w:rsidRDefault="004C0D56" w:rsidP="00F32329">
            <w:pPr>
              <w:rPr>
                <w:rFonts w:cs="Times New Roman"/>
                <w:sz w:val="26"/>
                <w:szCs w:val="26"/>
                <w:lang w:val="vi-VN"/>
              </w:rPr>
            </w:pPr>
            <w:r w:rsidRPr="001D76DA">
              <w:rPr>
                <w:rFonts w:cs="Times New Roman"/>
                <w:sz w:val="26"/>
                <w:szCs w:val="26"/>
                <w:lang w:val="vi-VN"/>
              </w:rPr>
              <w:t>Có thể gặp khó khăn trong việc mở rộng quy mô để đáp ứng nhu cầu tăng cao của người dùng</w:t>
            </w:r>
          </w:p>
        </w:tc>
        <w:tc>
          <w:tcPr>
            <w:tcW w:w="1969" w:type="dxa"/>
            <w:vMerge w:val="restart"/>
            <w:noWrap/>
            <w:hideMark/>
          </w:tcPr>
          <w:p w14:paraId="2E9769FE"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12</w:t>
            </w:r>
          </w:p>
        </w:tc>
        <w:tc>
          <w:tcPr>
            <w:tcW w:w="4557" w:type="dxa"/>
            <w:hideMark/>
          </w:tcPr>
          <w:p w14:paraId="01CA0560"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và thiết kế hệ thống có khả năng mở rộng: Xây dựng hệ thống có thể dễ dàng mở rộng thêm tài nguyên khi cần thiết.</w:t>
            </w:r>
          </w:p>
        </w:tc>
      </w:tr>
      <w:tr w:rsidR="004C0D56" w:rsidRPr="001D76DA" w14:paraId="6EE1AC3F" w14:textId="77777777" w:rsidTr="003901B7">
        <w:trPr>
          <w:trHeight w:val="375"/>
          <w:jc w:val="center"/>
        </w:trPr>
        <w:tc>
          <w:tcPr>
            <w:tcW w:w="848" w:type="dxa"/>
            <w:vMerge/>
            <w:hideMark/>
          </w:tcPr>
          <w:p w14:paraId="42840DDC" w14:textId="77777777" w:rsidR="004C0D56" w:rsidRPr="001D76DA" w:rsidRDefault="004C0D56" w:rsidP="00F32329">
            <w:pPr>
              <w:jc w:val="center"/>
              <w:rPr>
                <w:rFonts w:cs="Times New Roman"/>
                <w:sz w:val="26"/>
                <w:szCs w:val="26"/>
                <w:lang w:val="vi-VN"/>
              </w:rPr>
            </w:pPr>
          </w:p>
        </w:tc>
        <w:tc>
          <w:tcPr>
            <w:tcW w:w="1976" w:type="dxa"/>
            <w:vMerge/>
            <w:hideMark/>
          </w:tcPr>
          <w:p w14:paraId="5F148BCF" w14:textId="77777777" w:rsidR="004C0D56" w:rsidRPr="001D76DA" w:rsidRDefault="004C0D56" w:rsidP="00F32329">
            <w:pPr>
              <w:rPr>
                <w:rFonts w:cs="Times New Roman"/>
                <w:sz w:val="26"/>
                <w:szCs w:val="26"/>
                <w:lang w:val="vi-VN"/>
              </w:rPr>
            </w:pPr>
          </w:p>
        </w:tc>
        <w:tc>
          <w:tcPr>
            <w:tcW w:w="1969" w:type="dxa"/>
            <w:vMerge/>
            <w:hideMark/>
          </w:tcPr>
          <w:p w14:paraId="32446AB4" w14:textId="77777777" w:rsidR="004C0D56" w:rsidRPr="001D76DA" w:rsidRDefault="004C0D56" w:rsidP="00F32329">
            <w:pPr>
              <w:jc w:val="center"/>
              <w:rPr>
                <w:rFonts w:cs="Times New Roman"/>
                <w:sz w:val="26"/>
                <w:szCs w:val="26"/>
                <w:lang w:val="vi-VN"/>
              </w:rPr>
            </w:pPr>
          </w:p>
        </w:tc>
        <w:tc>
          <w:tcPr>
            <w:tcW w:w="4557" w:type="dxa"/>
            <w:noWrap/>
            <w:hideMark/>
          </w:tcPr>
          <w:p w14:paraId="05BE4174" w14:textId="77777777" w:rsidR="004C0D56" w:rsidRPr="001D76DA" w:rsidRDefault="004C0D56" w:rsidP="00F32329">
            <w:pPr>
              <w:rPr>
                <w:rFonts w:cs="Times New Roman"/>
                <w:sz w:val="26"/>
                <w:szCs w:val="26"/>
                <w:lang w:val="vi-VN"/>
              </w:rPr>
            </w:pPr>
            <w:r w:rsidRPr="001D76DA">
              <w:rPr>
                <w:rFonts w:cs="Times New Roman"/>
                <w:sz w:val="26"/>
                <w:szCs w:val="26"/>
                <w:lang w:val="vi-VN"/>
              </w:rPr>
              <w:t>Thực hiện kiểm tra tải: Thường xuyên kiểm tra hệ thống để đảm bảo khả năng xử lý lượng truy cập cao.</w:t>
            </w:r>
          </w:p>
        </w:tc>
      </w:tr>
      <w:tr w:rsidR="004C0D56" w:rsidRPr="001D76DA" w14:paraId="4236726F" w14:textId="77777777" w:rsidTr="003901B7">
        <w:trPr>
          <w:trHeight w:val="375"/>
          <w:jc w:val="center"/>
        </w:trPr>
        <w:tc>
          <w:tcPr>
            <w:tcW w:w="848" w:type="dxa"/>
            <w:vMerge/>
            <w:hideMark/>
          </w:tcPr>
          <w:p w14:paraId="6299D410" w14:textId="77777777" w:rsidR="004C0D56" w:rsidRPr="001D76DA" w:rsidRDefault="004C0D56" w:rsidP="00F32329">
            <w:pPr>
              <w:jc w:val="center"/>
              <w:rPr>
                <w:rFonts w:cs="Times New Roman"/>
                <w:sz w:val="26"/>
                <w:szCs w:val="26"/>
                <w:lang w:val="vi-VN"/>
              </w:rPr>
            </w:pPr>
          </w:p>
        </w:tc>
        <w:tc>
          <w:tcPr>
            <w:tcW w:w="1976" w:type="dxa"/>
            <w:vMerge/>
            <w:hideMark/>
          </w:tcPr>
          <w:p w14:paraId="4269484C" w14:textId="77777777" w:rsidR="004C0D56" w:rsidRPr="001D76DA" w:rsidRDefault="004C0D56" w:rsidP="00F32329">
            <w:pPr>
              <w:rPr>
                <w:rFonts w:cs="Times New Roman"/>
                <w:sz w:val="26"/>
                <w:szCs w:val="26"/>
                <w:lang w:val="vi-VN"/>
              </w:rPr>
            </w:pPr>
          </w:p>
        </w:tc>
        <w:tc>
          <w:tcPr>
            <w:tcW w:w="1969" w:type="dxa"/>
            <w:vMerge/>
            <w:hideMark/>
          </w:tcPr>
          <w:p w14:paraId="5C076752" w14:textId="77777777" w:rsidR="004C0D56" w:rsidRPr="001D76DA" w:rsidRDefault="004C0D56" w:rsidP="00F32329">
            <w:pPr>
              <w:jc w:val="center"/>
              <w:rPr>
                <w:rFonts w:cs="Times New Roman"/>
                <w:sz w:val="26"/>
                <w:szCs w:val="26"/>
                <w:lang w:val="vi-VN"/>
              </w:rPr>
            </w:pPr>
          </w:p>
        </w:tc>
        <w:tc>
          <w:tcPr>
            <w:tcW w:w="4557" w:type="dxa"/>
            <w:noWrap/>
            <w:hideMark/>
          </w:tcPr>
          <w:p w14:paraId="23139B38" w14:textId="77777777" w:rsidR="004C0D56" w:rsidRPr="001D76DA" w:rsidRDefault="004C0D56" w:rsidP="00F32329">
            <w:pPr>
              <w:rPr>
                <w:rFonts w:cs="Times New Roman"/>
                <w:sz w:val="26"/>
                <w:szCs w:val="26"/>
                <w:lang w:val="vi-VN"/>
              </w:rPr>
            </w:pPr>
            <w:r w:rsidRPr="001D76DA">
              <w:rPr>
                <w:rFonts w:cs="Times New Roman"/>
                <w:sz w:val="26"/>
                <w:szCs w:val="26"/>
                <w:lang w:val="vi-VN"/>
              </w:rPr>
              <w:t>Tối ưu hóa hiệu suất hệ thống: Nâng cấp phần cứng và phần mềm để cải thiện hiệu suất hệ thống.</w:t>
            </w:r>
          </w:p>
        </w:tc>
      </w:tr>
      <w:tr w:rsidR="004C0D56" w:rsidRPr="001D76DA" w14:paraId="27E1DFEB" w14:textId="77777777" w:rsidTr="003901B7">
        <w:trPr>
          <w:trHeight w:val="375"/>
          <w:jc w:val="center"/>
        </w:trPr>
        <w:tc>
          <w:tcPr>
            <w:tcW w:w="848" w:type="dxa"/>
            <w:vMerge w:val="restart"/>
            <w:noWrap/>
            <w:hideMark/>
          </w:tcPr>
          <w:p w14:paraId="3DD0E3EA"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13</w:t>
            </w:r>
          </w:p>
        </w:tc>
        <w:tc>
          <w:tcPr>
            <w:tcW w:w="1976" w:type="dxa"/>
            <w:vMerge w:val="restart"/>
            <w:noWrap/>
            <w:hideMark/>
          </w:tcPr>
          <w:p w14:paraId="11C46ED0" w14:textId="77777777" w:rsidR="004C0D56" w:rsidRPr="001D76DA" w:rsidRDefault="004C0D56" w:rsidP="00F32329">
            <w:pPr>
              <w:rPr>
                <w:rFonts w:cs="Times New Roman"/>
                <w:sz w:val="26"/>
                <w:szCs w:val="26"/>
                <w:lang w:val="vi-VN"/>
              </w:rPr>
            </w:pPr>
            <w:r w:rsidRPr="001D76DA">
              <w:rPr>
                <w:rFonts w:cs="Times New Roman"/>
                <w:sz w:val="26"/>
                <w:szCs w:val="26"/>
                <w:lang w:val="vi-VN"/>
              </w:rPr>
              <w:t>Các tài liệu dự án hoàn thành chậm</w:t>
            </w:r>
          </w:p>
        </w:tc>
        <w:tc>
          <w:tcPr>
            <w:tcW w:w="1969" w:type="dxa"/>
            <w:vMerge w:val="restart"/>
            <w:noWrap/>
            <w:hideMark/>
          </w:tcPr>
          <w:p w14:paraId="37DBDD2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13</w:t>
            </w:r>
          </w:p>
        </w:tc>
        <w:tc>
          <w:tcPr>
            <w:tcW w:w="4557" w:type="dxa"/>
            <w:noWrap/>
            <w:hideMark/>
          </w:tcPr>
          <w:p w14:paraId="08BF2457"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Lập kế hoạch cho việc viết tài liệu dự án và theo dõi tiến độ thực hiện. </w:t>
            </w:r>
          </w:p>
        </w:tc>
      </w:tr>
      <w:tr w:rsidR="004C0D56" w:rsidRPr="001D76DA" w14:paraId="0F53B0ED" w14:textId="77777777" w:rsidTr="003901B7">
        <w:trPr>
          <w:trHeight w:val="375"/>
          <w:jc w:val="center"/>
        </w:trPr>
        <w:tc>
          <w:tcPr>
            <w:tcW w:w="848" w:type="dxa"/>
            <w:vMerge/>
            <w:hideMark/>
          </w:tcPr>
          <w:p w14:paraId="1F580AB2" w14:textId="77777777" w:rsidR="004C0D56" w:rsidRPr="001D76DA" w:rsidRDefault="004C0D56" w:rsidP="00F32329">
            <w:pPr>
              <w:jc w:val="center"/>
              <w:rPr>
                <w:rFonts w:cs="Times New Roman"/>
                <w:sz w:val="26"/>
                <w:szCs w:val="26"/>
                <w:lang w:val="vi-VN"/>
              </w:rPr>
            </w:pPr>
          </w:p>
        </w:tc>
        <w:tc>
          <w:tcPr>
            <w:tcW w:w="1976" w:type="dxa"/>
            <w:vMerge/>
            <w:hideMark/>
          </w:tcPr>
          <w:p w14:paraId="0F9F1DB7" w14:textId="77777777" w:rsidR="004C0D56" w:rsidRPr="001D76DA" w:rsidRDefault="004C0D56" w:rsidP="00F32329">
            <w:pPr>
              <w:rPr>
                <w:rFonts w:cs="Times New Roman"/>
                <w:sz w:val="26"/>
                <w:szCs w:val="26"/>
                <w:lang w:val="vi-VN"/>
              </w:rPr>
            </w:pPr>
          </w:p>
        </w:tc>
        <w:tc>
          <w:tcPr>
            <w:tcW w:w="1969" w:type="dxa"/>
            <w:vMerge/>
            <w:hideMark/>
          </w:tcPr>
          <w:p w14:paraId="6643C128" w14:textId="77777777" w:rsidR="004C0D56" w:rsidRPr="001D76DA" w:rsidRDefault="004C0D56" w:rsidP="00F32329">
            <w:pPr>
              <w:jc w:val="center"/>
              <w:rPr>
                <w:rFonts w:cs="Times New Roman"/>
                <w:sz w:val="26"/>
                <w:szCs w:val="26"/>
                <w:lang w:val="vi-VN"/>
              </w:rPr>
            </w:pPr>
          </w:p>
        </w:tc>
        <w:tc>
          <w:tcPr>
            <w:tcW w:w="4557" w:type="dxa"/>
            <w:noWrap/>
            <w:hideMark/>
          </w:tcPr>
          <w:p w14:paraId="505606E7" w14:textId="77777777" w:rsidR="004C0D56" w:rsidRPr="001D76DA" w:rsidRDefault="004C0D56" w:rsidP="00F32329">
            <w:pPr>
              <w:rPr>
                <w:rFonts w:cs="Times New Roman"/>
                <w:sz w:val="26"/>
                <w:szCs w:val="26"/>
                <w:lang w:val="vi-VN"/>
              </w:rPr>
            </w:pPr>
            <w:r w:rsidRPr="001D76DA">
              <w:rPr>
                <w:rFonts w:cs="Times New Roman"/>
                <w:sz w:val="26"/>
                <w:szCs w:val="26"/>
                <w:lang w:val="vi-VN"/>
              </w:rPr>
              <w:t>Phân công công việc viết tài liệu cho các thành viên trong nhóm.</w:t>
            </w:r>
          </w:p>
        </w:tc>
      </w:tr>
      <w:tr w:rsidR="004C0D56" w:rsidRPr="001D76DA" w14:paraId="0AE7D2AB" w14:textId="77777777" w:rsidTr="003901B7">
        <w:trPr>
          <w:trHeight w:val="375"/>
          <w:jc w:val="center"/>
        </w:trPr>
        <w:tc>
          <w:tcPr>
            <w:tcW w:w="848" w:type="dxa"/>
            <w:tcBorders>
              <w:bottom w:val="single" w:sz="4" w:space="0" w:color="auto"/>
            </w:tcBorders>
            <w:noWrap/>
            <w:hideMark/>
          </w:tcPr>
          <w:p w14:paraId="18B721E2"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14</w:t>
            </w:r>
          </w:p>
        </w:tc>
        <w:tc>
          <w:tcPr>
            <w:tcW w:w="1976" w:type="dxa"/>
            <w:tcBorders>
              <w:bottom w:val="single" w:sz="4" w:space="0" w:color="auto"/>
            </w:tcBorders>
            <w:hideMark/>
          </w:tcPr>
          <w:p w14:paraId="449B8DE7" w14:textId="77777777" w:rsidR="004C0D56" w:rsidRPr="001D76DA" w:rsidRDefault="004C0D56" w:rsidP="00F32329">
            <w:pPr>
              <w:rPr>
                <w:rFonts w:cs="Times New Roman"/>
                <w:sz w:val="26"/>
                <w:szCs w:val="26"/>
                <w:lang w:val="vi-VN"/>
              </w:rPr>
            </w:pPr>
            <w:r w:rsidRPr="001D76DA">
              <w:rPr>
                <w:rFonts w:cs="Times New Roman"/>
                <w:sz w:val="26"/>
                <w:szCs w:val="26"/>
                <w:lang w:val="vi-VN"/>
              </w:rPr>
              <w:t>Trong quá trình phát triển có thể dẫn đến sự có, gián đoạn hoạt động hoặc ảnh hưởng đến trải nghiệm người dùng</w:t>
            </w:r>
          </w:p>
        </w:tc>
        <w:tc>
          <w:tcPr>
            <w:tcW w:w="1969" w:type="dxa"/>
            <w:tcBorders>
              <w:bottom w:val="single" w:sz="4" w:space="0" w:color="auto"/>
            </w:tcBorders>
            <w:noWrap/>
            <w:hideMark/>
          </w:tcPr>
          <w:p w14:paraId="1E9FB69B"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14</w:t>
            </w:r>
          </w:p>
        </w:tc>
        <w:tc>
          <w:tcPr>
            <w:tcW w:w="4557" w:type="dxa"/>
            <w:noWrap/>
            <w:hideMark/>
          </w:tcPr>
          <w:p w14:paraId="702D0A0F" w14:textId="77777777" w:rsidR="004C0D56" w:rsidRPr="001D76DA" w:rsidRDefault="004C0D56" w:rsidP="00F32329">
            <w:pPr>
              <w:rPr>
                <w:rFonts w:cs="Times New Roman"/>
                <w:sz w:val="26"/>
                <w:szCs w:val="26"/>
                <w:lang w:val="vi-VN"/>
              </w:rPr>
            </w:pPr>
            <w:r w:rsidRPr="001D76DA">
              <w:rPr>
                <w:rFonts w:cs="Times New Roman"/>
                <w:sz w:val="26"/>
                <w:szCs w:val="26"/>
                <w:lang w:val="vi-VN"/>
              </w:rPr>
              <w:t xml:space="preserve">Sử dụng hệ thống kiểm soát phiên bản để theo dõi thay đổi code và phục hồi dữ liệu khi cần thiết. </w:t>
            </w:r>
          </w:p>
        </w:tc>
      </w:tr>
      <w:tr w:rsidR="004C0D56" w:rsidRPr="001D76DA" w14:paraId="5989E679" w14:textId="77777777" w:rsidTr="003901B7">
        <w:trPr>
          <w:trHeight w:val="510"/>
          <w:jc w:val="center"/>
        </w:trPr>
        <w:tc>
          <w:tcPr>
            <w:tcW w:w="848" w:type="dxa"/>
            <w:vMerge w:val="restart"/>
            <w:noWrap/>
            <w:hideMark/>
          </w:tcPr>
          <w:p w14:paraId="7A89AF47"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15</w:t>
            </w:r>
          </w:p>
        </w:tc>
        <w:tc>
          <w:tcPr>
            <w:tcW w:w="1976" w:type="dxa"/>
            <w:vMerge w:val="restart"/>
            <w:noWrap/>
            <w:hideMark/>
          </w:tcPr>
          <w:p w14:paraId="0F1629BC" w14:textId="77777777" w:rsidR="004C0D56" w:rsidRPr="001D76DA" w:rsidRDefault="004C0D56" w:rsidP="00F32329">
            <w:pPr>
              <w:rPr>
                <w:rFonts w:cs="Times New Roman"/>
                <w:sz w:val="26"/>
                <w:szCs w:val="26"/>
                <w:lang w:val="vi-VN"/>
              </w:rPr>
            </w:pPr>
            <w:r w:rsidRPr="001D76DA">
              <w:rPr>
                <w:rFonts w:cs="Times New Roman"/>
                <w:sz w:val="26"/>
                <w:szCs w:val="26"/>
                <w:lang w:val="vi-VN"/>
              </w:rPr>
              <w:t>Trình độ chuyên môn còn yếu kém</w:t>
            </w:r>
          </w:p>
        </w:tc>
        <w:tc>
          <w:tcPr>
            <w:tcW w:w="1969" w:type="dxa"/>
            <w:vMerge w:val="restart"/>
            <w:noWrap/>
            <w:hideMark/>
          </w:tcPr>
          <w:p w14:paraId="604BDD5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15</w:t>
            </w:r>
          </w:p>
        </w:tc>
        <w:tc>
          <w:tcPr>
            <w:tcW w:w="4557" w:type="dxa"/>
            <w:noWrap/>
            <w:hideMark/>
          </w:tcPr>
          <w:p w14:paraId="5977872E" w14:textId="77777777" w:rsidR="004C0D56" w:rsidRPr="001D76DA" w:rsidRDefault="004C0D56" w:rsidP="00F32329">
            <w:pPr>
              <w:rPr>
                <w:rFonts w:cs="Times New Roman"/>
                <w:sz w:val="26"/>
                <w:szCs w:val="26"/>
                <w:lang w:val="vi-VN"/>
              </w:rPr>
            </w:pPr>
            <w:r w:rsidRPr="001D76DA">
              <w:rPr>
                <w:rFonts w:cs="Times New Roman"/>
                <w:sz w:val="26"/>
                <w:szCs w:val="26"/>
                <w:lang w:val="vi-VN"/>
              </w:rPr>
              <w:t>Đào tạo nhân viên: Tổ chức các khóa đào tạo để nâng cao trình độ chuyên môn cho nhân viên.</w:t>
            </w:r>
          </w:p>
        </w:tc>
      </w:tr>
      <w:tr w:rsidR="004C0D56" w:rsidRPr="001D76DA" w14:paraId="66F5FA80" w14:textId="77777777" w:rsidTr="003901B7">
        <w:trPr>
          <w:trHeight w:val="840"/>
          <w:jc w:val="center"/>
        </w:trPr>
        <w:tc>
          <w:tcPr>
            <w:tcW w:w="848" w:type="dxa"/>
            <w:vMerge/>
            <w:hideMark/>
          </w:tcPr>
          <w:p w14:paraId="1A5B85FA" w14:textId="77777777" w:rsidR="004C0D56" w:rsidRPr="001D76DA" w:rsidRDefault="004C0D56" w:rsidP="00F32329">
            <w:pPr>
              <w:jc w:val="center"/>
              <w:rPr>
                <w:rFonts w:cs="Times New Roman"/>
                <w:sz w:val="26"/>
                <w:szCs w:val="26"/>
                <w:lang w:val="vi-VN"/>
              </w:rPr>
            </w:pPr>
          </w:p>
        </w:tc>
        <w:tc>
          <w:tcPr>
            <w:tcW w:w="1976" w:type="dxa"/>
            <w:vMerge/>
            <w:hideMark/>
          </w:tcPr>
          <w:p w14:paraId="442F8F60" w14:textId="77777777" w:rsidR="004C0D56" w:rsidRPr="001D76DA" w:rsidRDefault="004C0D56" w:rsidP="00F32329">
            <w:pPr>
              <w:rPr>
                <w:rFonts w:cs="Times New Roman"/>
                <w:sz w:val="26"/>
                <w:szCs w:val="26"/>
                <w:lang w:val="vi-VN"/>
              </w:rPr>
            </w:pPr>
          </w:p>
        </w:tc>
        <w:tc>
          <w:tcPr>
            <w:tcW w:w="1969" w:type="dxa"/>
            <w:vMerge/>
            <w:hideMark/>
          </w:tcPr>
          <w:p w14:paraId="6F9C419F" w14:textId="77777777" w:rsidR="004C0D56" w:rsidRPr="001D76DA" w:rsidRDefault="004C0D56" w:rsidP="00F32329">
            <w:pPr>
              <w:jc w:val="center"/>
              <w:rPr>
                <w:rFonts w:cs="Times New Roman"/>
                <w:sz w:val="26"/>
                <w:szCs w:val="26"/>
                <w:lang w:val="vi-VN"/>
              </w:rPr>
            </w:pPr>
          </w:p>
        </w:tc>
        <w:tc>
          <w:tcPr>
            <w:tcW w:w="4557" w:type="dxa"/>
            <w:hideMark/>
          </w:tcPr>
          <w:p w14:paraId="588E523E" w14:textId="77777777" w:rsidR="004C0D56" w:rsidRPr="001D76DA" w:rsidRDefault="004C0D56" w:rsidP="00F32329">
            <w:pPr>
              <w:rPr>
                <w:rFonts w:cs="Times New Roman"/>
                <w:sz w:val="26"/>
                <w:szCs w:val="26"/>
                <w:lang w:val="vi-VN"/>
              </w:rPr>
            </w:pPr>
            <w:r w:rsidRPr="001D76DA">
              <w:rPr>
                <w:rFonts w:cs="Times New Roman"/>
                <w:sz w:val="26"/>
                <w:szCs w:val="26"/>
                <w:lang w:val="vi-VN"/>
              </w:rPr>
              <w:t>Thuê nhân viên có kinh nghiệm: Tuyển dụng những nhân viên có kinh nghiệm và kỹ năng phù hợp với yêu cầu dự án.</w:t>
            </w:r>
          </w:p>
        </w:tc>
      </w:tr>
      <w:tr w:rsidR="004C0D56" w:rsidRPr="001D76DA" w14:paraId="3B0243F2" w14:textId="77777777" w:rsidTr="003901B7">
        <w:trPr>
          <w:trHeight w:val="795"/>
          <w:jc w:val="center"/>
        </w:trPr>
        <w:tc>
          <w:tcPr>
            <w:tcW w:w="848" w:type="dxa"/>
            <w:tcBorders>
              <w:bottom w:val="single" w:sz="4" w:space="0" w:color="auto"/>
            </w:tcBorders>
            <w:hideMark/>
          </w:tcPr>
          <w:p w14:paraId="0597E283" w14:textId="77777777" w:rsidR="004C0D56" w:rsidRPr="001D76DA" w:rsidRDefault="004C0D56" w:rsidP="00F32329">
            <w:pPr>
              <w:jc w:val="center"/>
              <w:rPr>
                <w:rFonts w:cs="Times New Roman"/>
                <w:sz w:val="26"/>
                <w:szCs w:val="26"/>
                <w:lang w:val="vi-VN"/>
              </w:rPr>
            </w:pPr>
          </w:p>
        </w:tc>
        <w:tc>
          <w:tcPr>
            <w:tcW w:w="1976" w:type="dxa"/>
            <w:tcBorders>
              <w:bottom w:val="single" w:sz="4" w:space="0" w:color="auto"/>
            </w:tcBorders>
            <w:hideMark/>
          </w:tcPr>
          <w:p w14:paraId="2ED95F2F" w14:textId="77777777" w:rsidR="004C0D56" w:rsidRPr="001D76DA" w:rsidRDefault="004C0D56" w:rsidP="00F32329">
            <w:pPr>
              <w:rPr>
                <w:rFonts w:cs="Times New Roman"/>
                <w:sz w:val="26"/>
                <w:szCs w:val="26"/>
                <w:lang w:val="vi-VN"/>
              </w:rPr>
            </w:pPr>
          </w:p>
        </w:tc>
        <w:tc>
          <w:tcPr>
            <w:tcW w:w="1969" w:type="dxa"/>
            <w:tcBorders>
              <w:bottom w:val="single" w:sz="4" w:space="0" w:color="auto"/>
            </w:tcBorders>
            <w:hideMark/>
          </w:tcPr>
          <w:p w14:paraId="64254C43" w14:textId="77777777" w:rsidR="004C0D56" w:rsidRPr="001D76DA" w:rsidRDefault="004C0D56" w:rsidP="00F32329">
            <w:pPr>
              <w:jc w:val="center"/>
              <w:rPr>
                <w:rFonts w:cs="Times New Roman"/>
                <w:sz w:val="26"/>
                <w:szCs w:val="26"/>
                <w:lang w:val="vi-VN"/>
              </w:rPr>
            </w:pPr>
          </w:p>
        </w:tc>
        <w:tc>
          <w:tcPr>
            <w:tcW w:w="4557" w:type="dxa"/>
            <w:hideMark/>
          </w:tcPr>
          <w:p w14:paraId="05EB9D68" w14:textId="77777777" w:rsidR="004C0D56" w:rsidRPr="001D76DA" w:rsidRDefault="004C0D56" w:rsidP="00F32329">
            <w:pPr>
              <w:rPr>
                <w:rFonts w:cs="Times New Roman"/>
                <w:sz w:val="26"/>
                <w:szCs w:val="26"/>
                <w:lang w:val="vi-VN"/>
              </w:rPr>
            </w:pPr>
            <w:r w:rsidRPr="001D76DA">
              <w:rPr>
                <w:rFonts w:cs="Times New Roman"/>
                <w:sz w:val="26"/>
                <w:szCs w:val="26"/>
                <w:lang w:val="vi-VN"/>
              </w:rPr>
              <w:t>Cung cấp tài liệu hướng dẫn: Chuẩn bị tài liệu hướng dẫn chi tiết để hỗ trợ nhân viên trong quá trình thực hiện dự án.</w:t>
            </w:r>
          </w:p>
        </w:tc>
      </w:tr>
      <w:tr w:rsidR="004C0D56" w:rsidRPr="001D76DA" w14:paraId="597AA8FA" w14:textId="77777777" w:rsidTr="003901B7">
        <w:trPr>
          <w:trHeight w:val="375"/>
          <w:jc w:val="center"/>
        </w:trPr>
        <w:tc>
          <w:tcPr>
            <w:tcW w:w="848" w:type="dxa"/>
            <w:vMerge w:val="restart"/>
            <w:tcBorders>
              <w:top w:val="single" w:sz="4" w:space="0" w:color="auto"/>
            </w:tcBorders>
            <w:noWrap/>
            <w:hideMark/>
          </w:tcPr>
          <w:p w14:paraId="60F5785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16</w:t>
            </w:r>
          </w:p>
        </w:tc>
        <w:tc>
          <w:tcPr>
            <w:tcW w:w="1976" w:type="dxa"/>
            <w:vMerge w:val="restart"/>
            <w:tcBorders>
              <w:top w:val="single" w:sz="4" w:space="0" w:color="auto"/>
            </w:tcBorders>
            <w:hideMark/>
          </w:tcPr>
          <w:p w14:paraId="4416DB94" w14:textId="77777777" w:rsidR="004C0D56" w:rsidRPr="001D76DA" w:rsidRDefault="004C0D56" w:rsidP="00F32329">
            <w:pPr>
              <w:rPr>
                <w:rFonts w:cs="Times New Roman"/>
                <w:sz w:val="26"/>
                <w:szCs w:val="26"/>
                <w:lang w:val="vi-VN"/>
              </w:rPr>
            </w:pPr>
            <w:r w:rsidRPr="001D76DA">
              <w:rPr>
                <w:rFonts w:cs="Times New Roman"/>
                <w:sz w:val="26"/>
                <w:szCs w:val="26"/>
                <w:lang w:val="vi-VN"/>
              </w:rPr>
              <w:t>Nhiều công nghệ mới không tương thích với nhiều hệ thống không</w:t>
            </w:r>
          </w:p>
        </w:tc>
        <w:tc>
          <w:tcPr>
            <w:tcW w:w="1969" w:type="dxa"/>
            <w:vMerge w:val="restart"/>
            <w:tcBorders>
              <w:top w:val="single" w:sz="4" w:space="0" w:color="auto"/>
            </w:tcBorders>
            <w:noWrap/>
            <w:hideMark/>
          </w:tcPr>
          <w:p w14:paraId="3BF29029"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16</w:t>
            </w:r>
          </w:p>
        </w:tc>
        <w:tc>
          <w:tcPr>
            <w:tcW w:w="4557" w:type="dxa"/>
            <w:noWrap/>
            <w:hideMark/>
          </w:tcPr>
          <w:p w14:paraId="6391551A" w14:textId="77777777" w:rsidR="004C0D56" w:rsidRPr="001D76DA" w:rsidRDefault="004C0D56" w:rsidP="00F32329">
            <w:pPr>
              <w:rPr>
                <w:rFonts w:cs="Times New Roman"/>
                <w:sz w:val="26"/>
                <w:szCs w:val="26"/>
                <w:lang w:val="vi-VN"/>
              </w:rPr>
            </w:pPr>
            <w:r w:rsidRPr="001D76DA">
              <w:rPr>
                <w:rFonts w:cs="Times New Roman"/>
                <w:sz w:val="26"/>
                <w:szCs w:val="26"/>
                <w:lang w:val="vi-VN"/>
              </w:rPr>
              <w:t>Đánh giá kỹ lưỡng các công nghệ mới: Phân tích kỹ lưỡng các công nghệ mới trước khi áp dụng vào dự án.</w:t>
            </w:r>
          </w:p>
        </w:tc>
      </w:tr>
      <w:tr w:rsidR="004C0D56" w:rsidRPr="001D76DA" w14:paraId="0A8C45BD" w14:textId="77777777" w:rsidTr="003901B7">
        <w:trPr>
          <w:trHeight w:val="750"/>
          <w:jc w:val="center"/>
        </w:trPr>
        <w:tc>
          <w:tcPr>
            <w:tcW w:w="848" w:type="dxa"/>
            <w:vMerge/>
            <w:hideMark/>
          </w:tcPr>
          <w:p w14:paraId="51B15330" w14:textId="77777777" w:rsidR="004C0D56" w:rsidRPr="001D76DA" w:rsidRDefault="004C0D56" w:rsidP="00F32329">
            <w:pPr>
              <w:jc w:val="center"/>
              <w:rPr>
                <w:rFonts w:cs="Times New Roman"/>
                <w:sz w:val="26"/>
                <w:szCs w:val="26"/>
                <w:lang w:val="vi-VN"/>
              </w:rPr>
            </w:pPr>
          </w:p>
        </w:tc>
        <w:tc>
          <w:tcPr>
            <w:tcW w:w="1976" w:type="dxa"/>
            <w:vMerge/>
            <w:hideMark/>
          </w:tcPr>
          <w:p w14:paraId="1AD14682" w14:textId="77777777" w:rsidR="004C0D56" w:rsidRPr="001D76DA" w:rsidRDefault="004C0D56" w:rsidP="00F32329">
            <w:pPr>
              <w:rPr>
                <w:rFonts w:cs="Times New Roman"/>
                <w:sz w:val="26"/>
                <w:szCs w:val="26"/>
                <w:lang w:val="vi-VN"/>
              </w:rPr>
            </w:pPr>
          </w:p>
        </w:tc>
        <w:tc>
          <w:tcPr>
            <w:tcW w:w="1969" w:type="dxa"/>
            <w:vMerge/>
            <w:hideMark/>
          </w:tcPr>
          <w:p w14:paraId="698ABC8B" w14:textId="77777777" w:rsidR="004C0D56" w:rsidRPr="001D76DA" w:rsidRDefault="004C0D56" w:rsidP="00F32329">
            <w:pPr>
              <w:jc w:val="center"/>
              <w:rPr>
                <w:rFonts w:cs="Times New Roman"/>
                <w:sz w:val="26"/>
                <w:szCs w:val="26"/>
                <w:lang w:val="vi-VN"/>
              </w:rPr>
            </w:pPr>
          </w:p>
        </w:tc>
        <w:tc>
          <w:tcPr>
            <w:tcW w:w="4557" w:type="dxa"/>
            <w:hideMark/>
          </w:tcPr>
          <w:p w14:paraId="0A70201A" w14:textId="77777777" w:rsidR="004C0D56" w:rsidRPr="001D76DA" w:rsidRDefault="004C0D56" w:rsidP="00F32329">
            <w:pPr>
              <w:rPr>
                <w:rFonts w:cs="Times New Roman"/>
                <w:sz w:val="26"/>
                <w:szCs w:val="26"/>
                <w:lang w:val="vi-VN"/>
              </w:rPr>
            </w:pPr>
            <w:r w:rsidRPr="001D76DA">
              <w:rPr>
                <w:rFonts w:cs="Times New Roman"/>
                <w:sz w:val="26"/>
                <w:szCs w:val="26"/>
                <w:lang w:val="vi-VN"/>
              </w:rPr>
              <w:t>Sử dụng các công nghệ tiêu chuẩn: Ưu tiên sử dụng các công nghệ tiêu chuẩn và phổ biến để giảm thiểu rủi ro tương thích.</w:t>
            </w:r>
          </w:p>
        </w:tc>
      </w:tr>
      <w:tr w:rsidR="004C0D56" w:rsidRPr="001D76DA" w14:paraId="13B0A87E" w14:textId="77777777" w:rsidTr="003901B7">
        <w:trPr>
          <w:trHeight w:val="375"/>
          <w:jc w:val="center"/>
        </w:trPr>
        <w:tc>
          <w:tcPr>
            <w:tcW w:w="848" w:type="dxa"/>
            <w:vMerge/>
            <w:hideMark/>
          </w:tcPr>
          <w:p w14:paraId="425C114B" w14:textId="77777777" w:rsidR="004C0D56" w:rsidRPr="001D76DA" w:rsidRDefault="004C0D56" w:rsidP="00F32329">
            <w:pPr>
              <w:jc w:val="center"/>
              <w:rPr>
                <w:rFonts w:cs="Times New Roman"/>
                <w:sz w:val="26"/>
                <w:szCs w:val="26"/>
                <w:lang w:val="vi-VN"/>
              </w:rPr>
            </w:pPr>
          </w:p>
        </w:tc>
        <w:tc>
          <w:tcPr>
            <w:tcW w:w="1976" w:type="dxa"/>
            <w:vMerge/>
            <w:hideMark/>
          </w:tcPr>
          <w:p w14:paraId="61103579" w14:textId="77777777" w:rsidR="004C0D56" w:rsidRPr="001D76DA" w:rsidRDefault="004C0D56" w:rsidP="00F32329">
            <w:pPr>
              <w:rPr>
                <w:rFonts w:cs="Times New Roman"/>
                <w:sz w:val="26"/>
                <w:szCs w:val="26"/>
                <w:lang w:val="vi-VN"/>
              </w:rPr>
            </w:pPr>
          </w:p>
        </w:tc>
        <w:tc>
          <w:tcPr>
            <w:tcW w:w="1969" w:type="dxa"/>
            <w:vMerge/>
            <w:hideMark/>
          </w:tcPr>
          <w:p w14:paraId="45E04AE2" w14:textId="77777777" w:rsidR="004C0D56" w:rsidRPr="001D76DA" w:rsidRDefault="004C0D56" w:rsidP="00F32329">
            <w:pPr>
              <w:jc w:val="center"/>
              <w:rPr>
                <w:rFonts w:cs="Times New Roman"/>
                <w:sz w:val="26"/>
                <w:szCs w:val="26"/>
                <w:lang w:val="vi-VN"/>
              </w:rPr>
            </w:pPr>
          </w:p>
        </w:tc>
        <w:tc>
          <w:tcPr>
            <w:tcW w:w="4557" w:type="dxa"/>
            <w:noWrap/>
            <w:hideMark/>
          </w:tcPr>
          <w:p w14:paraId="48A59778"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dự phòng: Có kế hoạch dự phòng để xử lý các trường hợp không tương thích.</w:t>
            </w:r>
          </w:p>
        </w:tc>
      </w:tr>
      <w:tr w:rsidR="004C0D56" w:rsidRPr="001D76DA" w14:paraId="67E18592" w14:textId="77777777" w:rsidTr="003901B7">
        <w:trPr>
          <w:trHeight w:val="750"/>
          <w:jc w:val="center"/>
        </w:trPr>
        <w:tc>
          <w:tcPr>
            <w:tcW w:w="848" w:type="dxa"/>
            <w:vMerge w:val="restart"/>
            <w:noWrap/>
            <w:hideMark/>
          </w:tcPr>
          <w:p w14:paraId="7B3CB1B4" w14:textId="77777777" w:rsidR="004C0D56" w:rsidRPr="001D76DA" w:rsidRDefault="004C0D56" w:rsidP="00F32329">
            <w:pPr>
              <w:jc w:val="center"/>
              <w:rPr>
                <w:rFonts w:cs="Times New Roman"/>
                <w:sz w:val="26"/>
                <w:szCs w:val="26"/>
                <w:lang w:val="vi-VN"/>
              </w:rPr>
            </w:pPr>
            <w:r w:rsidRPr="001D76DA">
              <w:rPr>
                <w:rFonts w:cs="Times New Roman"/>
                <w:sz w:val="26"/>
                <w:szCs w:val="26"/>
                <w:lang w:val="vi-VN"/>
              </w:rPr>
              <w:t>17</w:t>
            </w:r>
          </w:p>
        </w:tc>
        <w:tc>
          <w:tcPr>
            <w:tcW w:w="1976" w:type="dxa"/>
            <w:vMerge w:val="restart"/>
            <w:noWrap/>
            <w:hideMark/>
          </w:tcPr>
          <w:p w14:paraId="30F53BA7" w14:textId="77777777" w:rsidR="004C0D56" w:rsidRDefault="004C0D56" w:rsidP="00F32329">
            <w:pPr>
              <w:rPr>
                <w:rFonts w:cs="Times New Roman"/>
                <w:sz w:val="26"/>
                <w:szCs w:val="26"/>
                <w:lang w:val="vi-VN"/>
              </w:rPr>
            </w:pPr>
            <w:r w:rsidRPr="001D76DA">
              <w:rPr>
                <w:rFonts w:cs="Times New Roman"/>
                <w:sz w:val="26"/>
                <w:szCs w:val="26"/>
                <w:lang w:val="vi-VN"/>
              </w:rPr>
              <w:t>Công nghệ lỗi thời</w:t>
            </w:r>
          </w:p>
          <w:p w14:paraId="15A2496A" w14:textId="77777777" w:rsidR="001D76DA" w:rsidRPr="001D76DA" w:rsidRDefault="001D76DA" w:rsidP="001D76DA">
            <w:pPr>
              <w:rPr>
                <w:rFonts w:cs="Times New Roman"/>
                <w:sz w:val="26"/>
                <w:szCs w:val="26"/>
                <w:lang w:val="vi-VN"/>
              </w:rPr>
            </w:pPr>
          </w:p>
          <w:p w14:paraId="78B7C80C" w14:textId="77777777" w:rsidR="001D76DA" w:rsidRPr="001D76DA" w:rsidRDefault="001D76DA" w:rsidP="001D76DA">
            <w:pPr>
              <w:rPr>
                <w:rFonts w:cs="Times New Roman"/>
                <w:sz w:val="26"/>
                <w:szCs w:val="26"/>
                <w:lang w:val="vi-VN"/>
              </w:rPr>
            </w:pPr>
          </w:p>
          <w:p w14:paraId="5151238A" w14:textId="77777777" w:rsidR="001D76DA" w:rsidRPr="001D76DA" w:rsidRDefault="001D76DA" w:rsidP="001D76DA">
            <w:pPr>
              <w:rPr>
                <w:rFonts w:cs="Times New Roman"/>
                <w:sz w:val="26"/>
                <w:szCs w:val="26"/>
                <w:lang w:val="vi-VN"/>
              </w:rPr>
            </w:pPr>
          </w:p>
          <w:p w14:paraId="4C3AD089" w14:textId="77777777" w:rsidR="001D76DA" w:rsidRPr="001D76DA" w:rsidRDefault="001D76DA" w:rsidP="001D76DA">
            <w:pPr>
              <w:rPr>
                <w:rFonts w:cs="Times New Roman"/>
                <w:sz w:val="26"/>
                <w:szCs w:val="26"/>
                <w:lang w:val="vi-VN"/>
              </w:rPr>
            </w:pPr>
          </w:p>
          <w:p w14:paraId="603CA148" w14:textId="77777777" w:rsidR="001D76DA" w:rsidRPr="001D76DA" w:rsidRDefault="001D76DA" w:rsidP="001D76DA">
            <w:pPr>
              <w:rPr>
                <w:rFonts w:cs="Times New Roman"/>
                <w:sz w:val="26"/>
                <w:szCs w:val="26"/>
                <w:lang w:val="vi-VN"/>
              </w:rPr>
            </w:pPr>
          </w:p>
          <w:p w14:paraId="627A2E9D" w14:textId="69E5209A" w:rsidR="001D76DA" w:rsidRPr="001D76DA" w:rsidRDefault="001D76DA" w:rsidP="003901B7">
            <w:pPr>
              <w:jc w:val="center"/>
              <w:rPr>
                <w:rFonts w:cs="Times New Roman"/>
                <w:sz w:val="26"/>
                <w:szCs w:val="26"/>
                <w:lang w:val="vi-VN"/>
              </w:rPr>
            </w:pPr>
          </w:p>
        </w:tc>
        <w:tc>
          <w:tcPr>
            <w:tcW w:w="1969" w:type="dxa"/>
            <w:vMerge w:val="restart"/>
            <w:noWrap/>
            <w:hideMark/>
          </w:tcPr>
          <w:p w14:paraId="045B305B" w14:textId="6D93449F" w:rsidR="004C0D56" w:rsidRPr="001D76DA" w:rsidRDefault="004C0D56" w:rsidP="00F32329">
            <w:pPr>
              <w:jc w:val="center"/>
              <w:rPr>
                <w:rFonts w:cs="Times New Roman"/>
                <w:sz w:val="26"/>
                <w:szCs w:val="26"/>
                <w:lang w:val="vi-VN"/>
              </w:rPr>
            </w:pPr>
            <w:r w:rsidRPr="001D76DA">
              <w:rPr>
                <w:rFonts w:cs="Times New Roman"/>
                <w:sz w:val="26"/>
                <w:szCs w:val="26"/>
                <w:lang w:val="vi-VN"/>
              </w:rPr>
              <w:t>17</w:t>
            </w:r>
          </w:p>
        </w:tc>
        <w:tc>
          <w:tcPr>
            <w:tcW w:w="4557" w:type="dxa"/>
            <w:hideMark/>
          </w:tcPr>
          <w:p w14:paraId="395AB514" w14:textId="77777777" w:rsidR="004C0D56" w:rsidRPr="001D76DA" w:rsidRDefault="004C0D56" w:rsidP="00F32329">
            <w:pPr>
              <w:rPr>
                <w:rFonts w:cs="Times New Roman"/>
                <w:sz w:val="26"/>
                <w:szCs w:val="26"/>
                <w:lang w:val="vi-VN"/>
              </w:rPr>
            </w:pPr>
            <w:r w:rsidRPr="001D76DA">
              <w:rPr>
                <w:rFonts w:cs="Times New Roman"/>
                <w:sz w:val="26"/>
                <w:szCs w:val="26"/>
                <w:lang w:val="vi-VN"/>
              </w:rPr>
              <w:t>Cập nhật công nghệ thường xuyên: Cập nhật hệ thống với các công nghệ mới nhất để đảm bảo hiệu quả và tính bảo mật.</w:t>
            </w:r>
          </w:p>
        </w:tc>
      </w:tr>
      <w:tr w:rsidR="004C0D56" w:rsidRPr="001D76DA" w14:paraId="524F9760" w14:textId="77777777" w:rsidTr="003901B7">
        <w:trPr>
          <w:trHeight w:val="375"/>
          <w:jc w:val="center"/>
        </w:trPr>
        <w:tc>
          <w:tcPr>
            <w:tcW w:w="848" w:type="dxa"/>
            <w:vMerge/>
            <w:hideMark/>
          </w:tcPr>
          <w:p w14:paraId="51CE32EA" w14:textId="77777777" w:rsidR="004C0D56" w:rsidRPr="001D76DA" w:rsidRDefault="004C0D56" w:rsidP="00F32329">
            <w:pPr>
              <w:rPr>
                <w:rFonts w:cs="Times New Roman"/>
                <w:sz w:val="26"/>
                <w:szCs w:val="26"/>
                <w:lang w:val="vi-VN"/>
              </w:rPr>
            </w:pPr>
          </w:p>
        </w:tc>
        <w:tc>
          <w:tcPr>
            <w:tcW w:w="1976" w:type="dxa"/>
            <w:vMerge/>
            <w:hideMark/>
          </w:tcPr>
          <w:p w14:paraId="6E842507" w14:textId="77777777" w:rsidR="004C0D56" w:rsidRPr="001D76DA" w:rsidRDefault="004C0D56" w:rsidP="00F32329">
            <w:pPr>
              <w:rPr>
                <w:rFonts w:cs="Times New Roman"/>
                <w:sz w:val="26"/>
                <w:szCs w:val="26"/>
                <w:lang w:val="vi-VN"/>
              </w:rPr>
            </w:pPr>
          </w:p>
        </w:tc>
        <w:tc>
          <w:tcPr>
            <w:tcW w:w="1969" w:type="dxa"/>
            <w:vMerge/>
            <w:hideMark/>
          </w:tcPr>
          <w:p w14:paraId="5E8D7E91" w14:textId="77777777" w:rsidR="004C0D56" w:rsidRPr="001D76DA" w:rsidRDefault="004C0D56" w:rsidP="00F32329">
            <w:pPr>
              <w:jc w:val="center"/>
              <w:rPr>
                <w:rFonts w:cs="Times New Roman"/>
                <w:sz w:val="26"/>
                <w:szCs w:val="26"/>
                <w:lang w:val="vi-VN"/>
              </w:rPr>
            </w:pPr>
          </w:p>
        </w:tc>
        <w:tc>
          <w:tcPr>
            <w:tcW w:w="4557" w:type="dxa"/>
            <w:noWrap/>
            <w:hideMark/>
          </w:tcPr>
          <w:p w14:paraId="753D78C8" w14:textId="77777777" w:rsidR="004C0D56" w:rsidRPr="001D76DA" w:rsidRDefault="004C0D56" w:rsidP="00F32329">
            <w:pPr>
              <w:rPr>
                <w:rFonts w:cs="Times New Roman"/>
                <w:sz w:val="26"/>
                <w:szCs w:val="26"/>
                <w:lang w:val="vi-VN"/>
              </w:rPr>
            </w:pPr>
            <w:r w:rsidRPr="001D76DA">
              <w:rPr>
                <w:rFonts w:cs="Times New Roman"/>
                <w:sz w:val="26"/>
                <w:szCs w:val="26"/>
                <w:lang w:val="vi-VN"/>
              </w:rPr>
              <w:t>Sử dụng các công nghệ mở: Sử dụng các công nghệ mở để dễ dàng thay thế các thành phần lỗi thời.</w:t>
            </w:r>
          </w:p>
        </w:tc>
      </w:tr>
      <w:tr w:rsidR="004C0D56" w:rsidRPr="001D76DA" w14:paraId="78F10C46" w14:textId="77777777" w:rsidTr="003901B7">
        <w:trPr>
          <w:trHeight w:val="375"/>
          <w:jc w:val="center"/>
        </w:trPr>
        <w:tc>
          <w:tcPr>
            <w:tcW w:w="848" w:type="dxa"/>
            <w:vMerge/>
            <w:hideMark/>
          </w:tcPr>
          <w:p w14:paraId="526F2E7E" w14:textId="77777777" w:rsidR="004C0D56" w:rsidRPr="001D76DA" w:rsidRDefault="004C0D56" w:rsidP="00F32329">
            <w:pPr>
              <w:rPr>
                <w:rFonts w:cs="Times New Roman"/>
                <w:sz w:val="26"/>
                <w:szCs w:val="26"/>
                <w:lang w:val="vi-VN"/>
              </w:rPr>
            </w:pPr>
          </w:p>
        </w:tc>
        <w:tc>
          <w:tcPr>
            <w:tcW w:w="1976" w:type="dxa"/>
            <w:vMerge/>
            <w:hideMark/>
          </w:tcPr>
          <w:p w14:paraId="0E5771D7" w14:textId="77777777" w:rsidR="004C0D56" w:rsidRPr="001D76DA" w:rsidRDefault="004C0D56" w:rsidP="00F32329">
            <w:pPr>
              <w:rPr>
                <w:rFonts w:cs="Times New Roman"/>
                <w:sz w:val="26"/>
                <w:szCs w:val="26"/>
                <w:lang w:val="vi-VN"/>
              </w:rPr>
            </w:pPr>
          </w:p>
        </w:tc>
        <w:tc>
          <w:tcPr>
            <w:tcW w:w="1969" w:type="dxa"/>
            <w:vMerge/>
            <w:hideMark/>
          </w:tcPr>
          <w:p w14:paraId="4BB70552" w14:textId="77777777" w:rsidR="004C0D56" w:rsidRPr="001D76DA" w:rsidRDefault="004C0D56" w:rsidP="00F32329">
            <w:pPr>
              <w:jc w:val="center"/>
              <w:rPr>
                <w:rFonts w:cs="Times New Roman"/>
                <w:sz w:val="26"/>
                <w:szCs w:val="26"/>
                <w:lang w:val="vi-VN"/>
              </w:rPr>
            </w:pPr>
          </w:p>
        </w:tc>
        <w:tc>
          <w:tcPr>
            <w:tcW w:w="4557" w:type="dxa"/>
            <w:noWrap/>
            <w:hideMark/>
          </w:tcPr>
          <w:p w14:paraId="4753E7D1" w14:textId="77777777" w:rsidR="004C0D56" w:rsidRPr="001D76DA" w:rsidRDefault="004C0D56" w:rsidP="00F32329">
            <w:pPr>
              <w:rPr>
                <w:rFonts w:cs="Times New Roman"/>
                <w:sz w:val="26"/>
                <w:szCs w:val="26"/>
                <w:lang w:val="vi-VN"/>
              </w:rPr>
            </w:pPr>
            <w:r w:rsidRPr="001D76DA">
              <w:rPr>
                <w:rFonts w:cs="Times New Roman"/>
                <w:sz w:val="26"/>
                <w:szCs w:val="26"/>
                <w:lang w:val="vi-VN"/>
              </w:rPr>
              <w:t>Lập kế hoạch thay thế công nghệ: Lập kế hoạch thay thế các công nghệ lỗi thời theo định kỳ.</w:t>
            </w:r>
          </w:p>
        </w:tc>
      </w:tr>
      <w:tr w:rsidR="003901B7" w:rsidRPr="001D76DA" w14:paraId="3C8F8117" w14:textId="77777777" w:rsidTr="003901B7">
        <w:trPr>
          <w:trHeight w:val="375"/>
          <w:jc w:val="center"/>
        </w:trPr>
        <w:tc>
          <w:tcPr>
            <w:tcW w:w="9350" w:type="dxa"/>
            <w:gridSpan w:val="4"/>
            <w:tcBorders>
              <w:left w:val="nil"/>
              <w:bottom w:val="nil"/>
              <w:right w:val="nil"/>
            </w:tcBorders>
          </w:tcPr>
          <w:p w14:paraId="20F200C2" w14:textId="77777777" w:rsidR="003901B7" w:rsidRPr="003F24B0" w:rsidRDefault="003901B7" w:rsidP="003901B7">
            <w:pPr>
              <w:jc w:val="center"/>
              <w:rPr>
                <w:i/>
                <w:iCs/>
                <w:sz w:val="26"/>
                <w:szCs w:val="26"/>
                <w:lang w:val="en-AU"/>
              </w:rPr>
            </w:pPr>
            <w:bookmarkStart w:id="421" w:name="_Toc162171462"/>
            <w:r w:rsidRPr="003F24B0">
              <w:rPr>
                <w:rFonts w:cs="Times New Roman"/>
                <w:i/>
                <w:iCs/>
                <w:sz w:val="26"/>
                <w:szCs w:val="26"/>
              </w:rPr>
              <w:t>Bảng 8.</w:t>
            </w:r>
            <w:r w:rsidRPr="003F24B0">
              <w:rPr>
                <w:rFonts w:cs="Times New Roman"/>
                <w:i/>
                <w:iCs/>
                <w:sz w:val="26"/>
                <w:szCs w:val="26"/>
              </w:rPr>
              <w:fldChar w:fldCharType="begin"/>
            </w:r>
            <w:r w:rsidRPr="003F24B0">
              <w:rPr>
                <w:rFonts w:cs="Times New Roman"/>
                <w:i/>
                <w:iCs/>
                <w:sz w:val="26"/>
                <w:szCs w:val="26"/>
              </w:rPr>
              <w:instrText xml:space="preserve"> SEQ Bảng \* ARABIC \s 1 </w:instrText>
            </w:r>
            <w:r w:rsidRPr="003F24B0">
              <w:rPr>
                <w:rFonts w:cs="Times New Roman"/>
                <w:i/>
                <w:iCs/>
                <w:sz w:val="26"/>
                <w:szCs w:val="26"/>
              </w:rPr>
              <w:fldChar w:fldCharType="separate"/>
            </w:r>
            <w:r w:rsidRPr="003F24B0">
              <w:rPr>
                <w:rFonts w:cs="Times New Roman"/>
                <w:i/>
                <w:iCs/>
                <w:noProof/>
                <w:sz w:val="26"/>
                <w:szCs w:val="26"/>
              </w:rPr>
              <w:t>3</w:t>
            </w:r>
            <w:r w:rsidRPr="003F24B0">
              <w:rPr>
                <w:rFonts w:cs="Times New Roman"/>
                <w:i/>
                <w:iCs/>
                <w:sz w:val="26"/>
                <w:szCs w:val="26"/>
              </w:rPr>
              <w:fldChar w:fldCharType="end"/>
            </w:r>
            <w:r w:rsidRPr="003F24B0">
              <w:rPr>
                <w:rFonts w:cs="Times New Roman"/>
                <w:i/>
                <w:iCs/>
                <w:sz w:val="26"/>
                <w:szCs w:val="26"/>
              </w:rPr>
              <w:t xml:space="preserve"> Kế hoạch phong trừ rủi ro</w:t>
            </w:r>
            <w:bookmarkEnd w:id="421"/>
          </w:p>
          <w:p w14:paraId="2B38C94E" w14:textId="77777777" w:rsidR="003901B7" w:rsidRPr="001D76DA" w:rsidRDefault="003901B7" w:rsidP="00F32329">
            <w:pPr>
              <w:rPr>
                <w:rFonts w:cs="Times New Roman"/>
                <w:sz w:val="26"/>
                <w:szCs w:val="26"/>
                <w:lang w:val="vi-VN"/>
              </w:rPr>
            </w:pPr>
          </w:p>
        </w:tc>
      </w:tr>
    </w:tbl>
    <w:p w14:paraId="3BCA71E4" w14:textId="77777777" w:rsidR="00EE4F69" w:rsidRDefault="00EE4F69">
      <w:pPr>
        <w:rPr>
          <w:rFonts w:cs="Times New Roman"/>
          <w:b/>
          <w:sz w:val="26"/>
          <w:szCs w:val="26"/>
          <w:lang w:val="vi-VN"/>
        </w:rPr>
      </w:pPr>
      <w:bookmarkStart w:id="422" w:name="_Toc162343077"/>
    </w:p>
    <w:p w14:paraId="2B160B99" w14:textId="77777777" w:rsidR="00864DB8" w:rsidRDefault="00864DB8">
      <w:pPr>
        <w:rPr>
          <w:rFonts w:eastAsiaTheme="majorEastAsia" w:cs="Times New Roman"/>
          <w:b/>
          <w:bCs/>
          <w:sz w:val="26"/>
          <w:szCs w:val="26"/>
          <w:lang w:val="vi-VN"/>
        </w:rPr>
      </w:pPr>
      <w:r>
        <w:rPr>
          <w:rFonts w:cs="Times New Roman"/>
          <w:b/>
          <w:bCs/>
          <w:sz w:val="26"/>
          <w:szCs w:val="26"/>
          <w:lang w:val="vi-VN"/>
        </w:rPr>
        <w:br w:type="page"/>
      </w:r>
    </w:p>
    <w:p w14:paraId="64B8C40E" w14:textId="60800A3F" w:rsidR="00112A24" w:rsidRDefault="00112A24" w:rsidP="00112A24">
      <w:pPr>
        <w:pStyle w:val="Heading1"/>
        <w:jc w:val="center"/>
        <w:rPr>
          <w:rFonts w:ascii="Times New Roman" w:hAnsi="Times New Roman" w:cs="Times New Roman"/>
          <w:b/>
          <w:bCs/>
          <w:color w:val="auto"/>
          <w:sz w:val="26"/>
          <w:szCs w:val="26"/>
          <w:lang w:val="vi-VN"/>
        </w:rPr>
      </w:pPr>
      <w:bookmarkStart w:id="423" w:name="_Toc162347552"/>
      <w:r w:rsidRPr="0030155E">
        <w:rPr>
          <w:rFonts w:ascii="Times New Roman" w:hAnsi="Times New Roman" w:cs="Times New Roman"/>
          <w:b/>
          <w:bCs/>
          <w:color w:val="auto"/>
          <w:sz w:val="26"/>
          <w:szCs w:val="26"/>
          <w:lang w:val="vi-VN"/>
        </w:rPr>
        <w:lastRenderedPageBreak/>
        <w:t xml:space="preserve">CHƯƠNG 9: CÁC CÔNG CỤ </w:t>
      </w:r>
      <w:r w:rsidR="00123999" w:rsidRPr="0030155E">
        <w:rPr>
          <w:rFonts w:ascii="Times New Roman" w:hAnsi="Times New Roman" w:cs="Times New Roman"/>
          <w:b/>
          <w:bCs/>
          <w:color w:val="auto"/>
          <w:sz w:val="26"/>
          <w:szCs w:val="26"/>
          <w:lang w:val="vi-VN"/>
        </w:rPr>
        <w:t>QUẢN LÝ DỰ ÁN</w:t>
      </w:r>
      <w:r w:rsidRPr="0030155E">
        <w:rPr>
          <w:rFonts w:ascii="Times New Roman" w:hAnsi="Times New Roman" w:cs="Times New Roman"/>
          <w:b/>
          <w:bCs/>
          <w:color w:val="auto"/>
          <w:sz w:val="26"/>
          <w:szCs w:val="26"/>
          <w:lang w:val="vi-VN"/>
        </w:rPr>
        <w:t xml:space="preserve"> ĐÃ ÁP DỤNG</w:t>
      </w:r>
      <w:bookmarkEnd w:id="422"/>
      <w:bookmarkEnd w:id="423"/>
    </w:p>
    <w:p w14:paraId="6CA29B0E" w14:textId="60E110E2" w:rsidR="00E40AB1" w:rsidRPr="001E4435" w:rsidRDefault="00112A24">
      <w:pPr>
        <w:pStyle w:val="Heading1"/>
        <w:numPr>
          <w:ilvl w:val="0"/>
          <w:numId w:val="55"/>
        </w:numPr>
        <w:jc w:val="both"/>
        <w:rPr>
          <w:rFonts w:cs="Times New Roman"/>
          <w:lang w:val="vi-VN"/>
          <w:rPrChange w:id="424" w:author="Bùi Huyền Trang" w:date="2024-03-28T12:55:00Z">
            <w:rPr>
              <w:rFonts w:ascii="Times New Roman" w:hAnsi="Times New Roman" w:cs="Times New Roman"/>
              <w:b/>
              <w:bCs/>
              <w:color w:val="auto"/>
              <w:lang w:val="vi-VN"/>
            </w:rPr>
          </w:rPrChange>
        </w:rPr>
        <w:pPrChange w:id="425" w:author="Bùi Huyền Trang" w:date="2024-03-28T12:55:00Z">
          <w:pPr>
            <w:pStyle w:val="Heading2"/>
          </w:pPr>
        </w:pPrChange>
      </w:pPr>
      <w:bookmarkStart w:id="426" w:name="_Toc162343078"/>
      <w:bookmarkStart w:id="427" w:name="_Toc162347553"/>
      <w:r w:rsidRPr="001E4435">
        <w:rPr>
          <w:rFonts w:ascii="Times New Roman" w:hAnsi="Times New Roman" w:cs="Times New Roman"/>
          <w:b/>
          <w:bCs/>
          <w:color w:val="auto"/>
          <w:sz w:val="26"/>
          <w:szCs w:val="26"/>
          <w:lang w:val="vi-VN"/>
        </w:rPr>
        <w:t>Github</w:t>
      </w:r>
      <w:r w:rsidR="00E40AB1" w:rsidRPr="001E4435">
        <w:rPr>
          <w:rFonts w:cs="Times New Roman"/>
          <w:noProof/>
          <w:sz w:val="26"/>
          <w:szCs w:val="26"/>
          <w:lang w:val="vi-VN"/>
        </w:rPr>
        <w:t xml:space="preserve"> </w:t>
      </w:r>
      <w:r w:rsidR="0048650A" w:rsidRPr="001E4435">
        <w:rPr>
          <w:noProof/>
          <w:sz w:val="26"/>
          <w:szCs w:val="26"/>
          <w:lang w:val="vi-VN"/>
          <w:rPrChange w:id="428" w:author="Bùi Huyền Trang" w:date="2024-03-28T12:55:00Z">
            <w:rPr>
              <w:rFonts w:cs="Times New Roman"/>
              <w:noProof/>
              <w:lang w:val="vi-VN"/>
            </w:rPr>
          </w:rPrChange>
        </w:rPr>
        <w:drawing>
          <wp:inline distT="0" distB="0" distL="0" distR="0" wp14:anchorId="7F3B3497" wp14:editId="3C37687C">
            <wp:extent cx="5873115" cy="2933700"/>
            <wp:effectExtent l="0" t="0" r="0" b="0"/>
            <wp:docPr id="49906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069023" name=""/>
                    <pic:cNvPicPr/>
                  </pic:nvPicPr>
                  <pic:blipFill>
                    <a:blip r:embed="rId34"/>
                    <a:stretch>
                      <a:fillRect/>
                    </a:stretch>
                  </pic:blipFill>
                  <pic:spPr>
                    <a:xfrm>
                      <a:off x="0" y="0"/>
                      <a:ext cx="5881299" cy="2937788"/>
                    </a:xfrm>
                    <a:prstGeom prst="rect">
                      <a:avLst/>
                    </a:prstGeom>
                  </pic:spPr>
                </pic:pic>
              </a:graphicData>
            </a:graphic>
          </wp:inline>
        </w:drawing>
      </w:r>
      <w:bookmarkStart w:id="429" w:name="_Toc162343079"/>
      <w:bookmarkEnd w:id="426"/>
      <w:bookmarkEnd w:id="427"/>
    </w:p>
    <w:p w14:paraId="5DCC1766" w14:textId="77777777" w:rsidR="00C85A6A" w:rsidRPr="001E4435" w:rsidRDefault="00C85A6A">
      <w:pPr>
        <w:rPr>
          <w:ins w:id="430" w:author="Bùi Huyền Trang" w:date="2024-03-26T12:03:00Z"/>
          <w:rFonts w:cs="Times New Roman"/>
          <w:i/>
          <w:iCs/>
          <w:sz w:val="26"/>
          <w:szCs w:val="26"/>
          <w:lang w:val="vi-VN"/>
          <w:rPrChange w:id="431" w:author="Bùi Huyền Trang" w:date="2024-03-26T12:05:00Z">
            <w:rPr>
              <w:ins w:id="432" w:author="Bùi Huyền Trang" w:date="2024-03-26T12:03:00Z"/>
              <w:rFonts w:ascii="Times New Roman" w:hAnsi="Times New Roman" w:cs="Times New Roman"/>
              <w:i/>
              <w:iCs/>
              <w:color w:val="auto"/>
              <w:lang w:val="vi-VN"/>
            </w:rPr>
          </w:rPrChange>
        </w:rPr>
        <w:pPrChange w:id="433" w:author="Bùi Huyền Trang" w:date="2024-03-26T12:04:00Z">
          <w:pPr>
            <w:pStyle w:val="Heading1"/>
            <w:ind w:left="720"/>
          </w:pPr>
        </w:pPrChange>
      </w:pPr>
    </w:p>
    <w:p w14:paraId="0E281B74" w14:textId="207C5B6D" w:rsidR="00210BAF" w:rsidRPr="001E4435" w:rsidRDefault="00E40AB1">
      <w:pPr>
        <w:pStyle w:val="Heading3"/>
        <w:jc w:val="center"/>
        <w:rPr>
          <w:rFonts w:cs="Times New Roman"/>
          <w:lang w:val="vi-VN"/>
          <w:rPrChange w:id="434" w:author="Bùi Huyền Trang" w:date="2024-03-28T12:55:00Z">
            <w:rPr>
              <w:i/>
              <w:iCs/>
              <w:lang w:val="vi-VN"/>
            </w:rPr>
          </w:rPrChange>
        </w:rPr>
        <w:pPrChange w:id="435" w:author="Bùi Huyền Trang" w:date="2024-03-28T12:55:00Z">
          <w:pPr>
            <w:pStyle w:val="Heading2"/>
          </w:pPr>
        </w:pPrChange>
      </w:pPr>
      <w:bookmarkStart w:id="436" w:name="_Toc162347554"/>
      <w:r w:rsidRPr="001E4435">
        <w:rPr>
          <w:rFonts w:ascii="Times New Roman" w:hAnsi="Times New Roman" w:cs="Times New Roman"/>
          <w:i/>
          <w:color w:val="auto"/>
          <w:sz w:val="26"/>
          <w:szCs w:val="26"/>
          <w:lang w:val="vi-VN"/>
          <w:rPrChange w:id="437" w:author="Bùi Huyền Trang" w:date="2024-03-28T12:55:00Z">
            <w:rPr>
              <w:rFonts w:ascii="Times New Roman" w:hAnsi="Times New Roman" w:cs="Times New Roman"/>
              <w:i/>
              <w:iCs/>
              <w:color w:val="auto"/>
              <w:lang w:val="vi-VN"/>
            </w:rPr>
          </w:rPrChange>
        </w:rPr>
        <w:t>Hình 9.1: Github</w:t>
      </w:r>
      <w:bookmarkEnd w:id="429"/>
      <w:bookmarkEnd w:id="436"/>
    </w:p>
    <w:p w14:paraId="7B88E9AE" w14:textId="7A14C8A4" w:rsidR="00112A24" w:rsidRPr="001E4435" w:rsidRDefault="00EC1A0A" w:rsidP="00F41E6C">
      <w:pPr>
        <w:pStyle w:val="Heading1"/>
        <w:rPr>
          <w:rFonts w:ascii="Times New Roman" w:hAnsi="Times New Roman" w:cs="Times New Roman"/>
          <w:b/>
          <w:color w:val="auto"/>
          <w:sz w:val="26"/>
          <w:szCs w:val="26"/>
          <w:lang w:val="vi-VN"/>
          <w:rPrChange w:id="438" w:author="Bùi Huyền Trang" w:date="2024-03-28T12:55:00Z">
            <w:rPr>
              <w:rFonts w:ascii="Times New Roman" w:hAnsi="Times New Roman" w:cs="Times New Roman"/>
              <w:b/>
              <w:bCs/>
              <w:color w:val="auto"/>
              <w:lang w:val="vi-VN"/>
            </w:rPr>
          </w:rPrChange>
        </w:rPr>
      </w:pPr>
      <w:bookmarkStart w:id="439" w:name="_Toc162343080"/>
      <w:bookmarkStart w:id="440" w:name="_Toc162347555"/>
      <w:r w:rsidRPr="001E4435">
        <w:rPr>
          <w:rFonts w:ascii="Times New Roman" w:hAnsi="Times New Roman" w:cs="Times New Roman"/>
          <w:b/>
          <w:color w:val="auto"/>
          <w:sz w:val="26"/>
          <w:szCs w:val="26"/>
          <w:lang w:val="vi-VN"/>
          <w:rPrChange w:id="441" w:author="Bùi Huyền Trang" w:date="2024-03-28T12:55:00Z">
            <w:rPr>
              <w:rFonts w:ascii="Times New Roman" w:hAnsi="Times New Roman" w:cs="Times New Roman"/>
              <w:b/>
              <w:bCs/>
              <w:color w:val="auto"/>
              <w:lang w:val="vi-VN"/>
            </w:rPr>
          </w:rPrChange>
        </w:rPr>
        <w:t>2</w:t>
      </w:r>
      <w:r w:rsidR="00112A24" w:rsidRPr="001E4435">
        <w:rPr>
          <w:rFonts w:ascii="Times New Roman" w:hAnsi="Times New Roman" w:cs="Times New Roman"/>
          <w:b/>
          <w:color w:val="auto"/>
          <w:sz w:val="26"/>
          <w:szCs w:val="26"/>
          <w:lang w:val="vi-VN"/>
          <w:rPrChange w:id="442" w:author="Bùi Huyền Trang" w:date="2024-03-28T12:55:00Z">
            <w:rPr>
              <w:rFonts w:ascii="Times New Roman" w:hAnsi="Times New Roman" w:cs="Times New Roman"/>
              <w:b/>
              <w:bCs/>
              <w:color w:val="auto"/>
              <w:lang w:val="vi-VN"/>
            </w:rPr>
          </w:rPrChange>
        </w:rPr>
        <w:t>. Trello</w:t>
      </w:r>
      <w:bookmarkEnd w:id="439"/>
      <w:bookmarkEnd w:id="440"/>
    </w:p>
    <w:p w14:paraId="29132A22" w14:textId="77777777" w:rsidR="00E839E4" w:rsidRPr="001E4435" w:rsidRDefault="000F7B6A" w:rsidP="00E839E4">
      <w:pPr>
        <w:jc w:val="center"/>
        <w:rPr>
          <w:rFonts w:cs="Times New Roman"/>
          <w:i/>
          <w:iCs/>
          <w:sz w:val="26"/>
          <w:szCs w:val="26"/>
          <w:lang w:val="vi-VN"/>
          <w:rPrChange w:id="443" w:author="Bùi Huyền Trang" w:date="2024-03-26T12:05:00Z">
            <w:rPr>
              <w:rFonts w:cs="Times New Roman"/>
              <w:i/>
              <w:iCs/>
              <w:lang w:val="vi-VN"/>
            </w:rPr>
          </w:rPrChange>
        </w:rPr>
      </w:pPr>
      <w:bookmarkStart w:id="444" w:name="_Toc162343081"/>
      <w:r w:rsidRPr="001E4435">
        <w:rPr>
          <w:noProof/>
          <w:sz w:val="26"/>
          <w:szCs w:val="26"/>
          <w:lang w:val="vi-VN"/>
          <w:rPrChange w:id="445" w:author="Bùi Huyền Trang" w:date="2024-03-26T12:05:00Z">
            <w:rPr>
              <w:noProof/>
              <w:lang w:val="vi-VN"/>
            </w:rPr>
          </w:rPrChange>
        </w:rPr>
        <w:drawing>
          <wp:inline distT="0" distB="0" distL="0" distR="0" wp14:anchorId="3E2E0276" wp14:editId="61517309">
            <wp:extent cx="5943600" cy="3679372"/>
            <wp:effectExtent l="0" t="0" r="0" b="0"/>
            <wp:docPr id="177343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33439" name=""/>
                    <pic:cNvPicPr/>
                  </pic:nvPicPr>
                  <pic:blipFill>
                    <a:blip r:embed="rId35"/>
                    <a:stretch>
                      <a:fillRect/>
                    </a:stretch>
                  </pic:blipFill>
                  <pic:spPr>
                    <a:xfrm>
                      <a:off x="0" y="0"/>
                      <a:ext cx="5947445" cy="3681752"/>
                    </a:xfrm>
                    <a:prstGeom prst="rect">
                      <a:avLst/>
                    </a:prstGeom>
                  </pic:spPr>
                </pic:pic>
              </a:graphicData>
            </a:graphic>
          </wp:inline>
        </w:drawing>
      </w:r>
    </w:p>
    <w:p w14:paraId="693EC108" w14:textId="15FA450D" w:rsidR="00E40AB1" w:rsidRPr="001E4435" w:rsidRDefault="00E40AB1" w:rsidP="00E839E4">
      <w:pPr>
        <w:pStyle w:val="Heading3"/>
        <w:jc w:val="center"/>
        <w:rPr>
          <w:rFonts w:ascii="Times New Roman" w:hAnsi="Times New Roman" w:cs="Times New Roman"/>
          <w:i/>
          <w:color w:val="auto"/>
          <w:sz w:val="26"/>
          <w:szCs w:val="26"/>
          <w:lang w:val="vi-VN"/>
          <w:rPrChange w:id="446" w:author="Bùi Huyền Trang" w:date="2024-03-28T12:55:00Z">
            <w:rPr>
              <w:rFonts w:ascii="Times New Roman" w:hAnsi="Times New Roman" w:cstheme="minorBidi"/>
              <w:i/>
              <w:iCs/>
              <w:color w:val="auto"/>
              <w:sz w:val="28"/>
              <w:szCs w:val="22"/>
              <w:lang w:val="vi-VN"/>
            </w:rPr>
          </w:rPrChange>
        </w:rPr>
      </w:pPr>
      <w:bookmarkStart w:id="447" w:name="_Toc162347556"/>
      <w:r w:rsidRPr="001E4435">
        <w:rPr>
          <w:rFonts w:ascii="Times New Roman" w:hAnsi="Times New Roman" w:cs="Times New Roman"/>
          <w:i/>
          <w:color w:val="auto"/>
          <w:sz w:val="26"/>
          <w:szCs w:val="26"/>
          <w:lang w:val="vi-VN"/>
          <w:rPrChange w:id="448" w:author="Bùi Huyền Trang" w:date="2024-03-28T12:55:00Z">
            <w:rPr>
              <w:rFonts w:ascii="Times New Roman" w:hAnsi="Times New Roman" w:cs="Times New Roman"/>
              <w:i/>
              <w:iCs/>
              <w:color w:val="auto"/>
              <w:lang w:val="vi-VN"/>
            </w:rPr>
          </w:rPrChange>
        </w:rPr>
        <w:lastRenderedPageBreak/>
        <w:t>Hình 9.2: Trello</w:t>
      </w:r>
      <w:bookmarkEnd w:id="444"/>
      <w:bookmarkEnd w:id="447"/>
    </w:p>
    <w:p w14:paraId="3029158C" w14:textId="028AFE57" w:rsidR="00123999" w:rsidRPr="001E4435" w:rsidRDefault="00F41E6C" w:rsidP="00F41E6C">
      <w:pPr>
        <w:pStyle w:val="Heading1"/>
        <w:rPr>
          <w:rFonts w:ascii="Times New Roman" w:hAnsi="Times New Roman" w:cs="Times New Roman"/>
          <w:b/>
          <w:color w:val="auto"/>
          <w:sz w:val="26"/>
          <w:szCs w:val="26"/>
          <w:lang w:val="vi-VN"/>
          <w:rPrChange w:id="449" w:author="Bùi Huyền Trang" w:date="2024-03-28T12:55:00Z">
            <w:rPr>
              <w:rFonts w:ascii="Times New Roman" w:hAnsi="Times New Roman" w:cs="Times New Roman"/>
              <w:b/>
              <w:bCs/>
              <w:color w:val="auto"/>
              <w:lang w:val="vi-VN"/>
            </w:rPr>
          </w:rPrChange>
        </w:rPr>
      </w:pPr>
      <w:bookmarkStart w:id="450" w:name="_Toc162343082"/>
      <w:bookmarkStart w:id="451" w:name="_Toc162347557"/>
      <w:r w:rsidRPr="001E4435">
        <w:rPr>
          <w:rFonts w:ascii="Times New Roman" w:hAnsi="Times New Roman" w:cs="Times New Roman"/>
          <w:b/>
          <w:bCs/>
          <w:color w:val="auto"/>
          <w:sz w:val="26"/>
          <w:szCs w:val="26"/>
          <w:lang w:val="vi-VN"/>
          <w:rPrChange w:id="452" w:author="Bùi Huyền Trang" w:date="2024-03-26T12:05:00Z">
            <w:rPr>
              <w:rFonts w:ascii="Times New Roman" w:hAnsi="Times New Roman" w:cs="Times New Roman"/>
              <w:b/>
              <w:bCs/>
              <w:color w:val="auto"/>
              <w:lang w:val="vi-VN"/>
            </w:rPr>
          </w:rPrChange>
        </w:rPr>
        <w:t>3.</w:t>
      </w:r>
      <w:r w:rsidR="008B7FD2" w:rsidRPr="001E4435">
        <w:rPr>
          <w:rFonts w:ascii="Times New Roman" w:hAnsi="Times New Roman" w:cs="Times New Roman"/>
          <w:b/>
          <w:color w:val="auto"/>
          <w:sz w:val="26"/>
          <w:szCs w:val="26"/>
          <w:lang w:val="vi-VN"/>
          <w:rPrChange w:id="453" w:author="Bùi Huyền Trang" w:date="2024-03-28T12:55:00Z">
            <w:rPr>
              <w:rFonts w:ascii="Times New Roman" w:hAnsi="Times New Roman" w:cs="Times New Roman"/>
              <w:b/>
              <w:bCs/>
              <w:color w:val="auto"/>
              <w:lang w:val="vi-VN"/>
            </w:rPr>
          </w:rPrChange>
        </w:rPr>
        <w:t>Excel</w:t>
      </w:r>
      <w:bookmarkEnd w:id="450"/>
      <w:bookmarkEnd w:id="451"/>
    </w:p>
    <w:p w14:paraId="01DE93A2" w14:textId="77777777" w:rsidR="00E839E4" w:rsidRPr="001E4435" w:rsidRDefault="00E839E4" w:rsidP="00E839E4">
      <w:pPr>
        <w:rPr>
          <w:sz w:val="26"/>
          <w:szCs w:val="26"/>
          <w:lang w:val="vi-VN"/>
          <w:rPrChange w:id="454" w:author="Bùi Huyền Trang" w:date="2024-03-26T12:05:00Z">
            <w:rPr>
              <w:lang w:val="vi-VN"/>
            </w:rPr>
          </w:rPrChange>
        </w:rPr>
      </w:pPr>
    </w:p>
    <w:p w14:paraId="2E1EE523" w14:textId="77777777" w:rsidR="00CB0953" w:rsidRPr="001E4435" w:rsidRDefault="00CB0953" w:rsidP="0086368D">
      <w:pPr>
        <w:pStyle w:val="ListParagraph"/>
        <w:ind w:left="360"/>
        <w:jc w:val="center"/>
        <w:rPr>
          <w:rFonts w:cs="Times New Roman"/>
          <w:i/>
          <w:sz w:val="26"/>
          <w:szCs w:val="26"/>
          <w:lang w:val="vi-VN"/>
          <w:rPrChange w:id="455" w:author="Bùi Huyền Trang" w:date="2024-03-28T12:55:00Z">
            <w:rPr>
              <w:lang w:val="vi-VN"/>
            </w:rPr>
          </w:rPrChange>
        </w:rPr>
      </w:pPr>
      <w:r w:rsidRPr="001E4435">
        <w:rPr>
          <w:noProof/>
          <w:sz w:val="26"/>
          <w:szCs w:val="26"/>
          <w:lang w:val="vi-VN"/>
          <w:rPrChange w:id="456" w:author="Bùi Huyền Trang" w:date="2024-03-28T12:55:00Z">
            <w:rPr>
              <w:noProof/>
            </w:rPr>
          </w:rPrChange>
        </w:rPr>
        <w:drawing>
          <wp:inline distT="0" distB="0" distL="0" distR="0" wp14:anchorId="741FBC52" wp14:editId="27DED715">
            <wp:extent cx="5650865" cy="3057525"/>
            <wp:effectExtent l="0" t="0" r="6985" b="9525"/>
            <wp:docPr id="280900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900258" name=""/>
                    <pic:cNvPicPr/>
                  </pic:nvPicPr>
                  <pic:blipFill>
                    <a:blip r:embed="rId36"/>
                    <a:stretch>
                      <a:fillRect/>
                    </a:stretch>
                  </pic:blipFill>
                  <pic:spPr>
                    <a:xfrm>
                      <a:off x="0" y="0"/>
                      <a:ext cx="5653216" cy="3058797"/>
                    </a:xfrm>
                    <a:prstGeom prst="rect">
                      <a:avLst/>
                    </a:prstGeom>
                  </pic:spPr>
                </pic:pic>
              </a:graphicData>
            </a:graphic>
          </wp:inline>
        </w:drawing>
      </w:r>
      <w:bookmarkStart w:id="457" w:name="_Toc162343083"/>
    </w:p>
    <w:p w14:paraId="00C59C31" w14:textId="77777777" w:rsidR="00E839E4" w:rsidRPr="001E4435" w:rsidRDefault="00E839E4" w:rsidP="00E839E4">
      <w:pPr>
        <w:pStyle w:val="ListParagraph"/>
        <w:ind w:left="360"/>
        <w:jc w:val="center"/>
        <w:rPr>
          <w:rFonts w:cs="Times New Roman"/>
          <w:i/>
          <w:iCs/>
          <w:sz w:val="26"/>
          <w:szCs w:val="26"/>
          <w:lang w:val="vi-VN"/>
          <w:rPrChange w:id="458" w:author="Bùi Huyền Trang" w:date="2024-03-26T12:05:00Z">
            <w:rPr>
              <w:rFonts w:cs="Times New Roman"/>
              <w:i/>
              <w:iCs/>
              <w:lang w:val="vi-VN"/>
            </w:rPr>
          </w:rPrChange>
        </w:rPr>
      </w:pPr>
    </w:p>
    <w:p w14:paraId="57582E34" w14:textId="72494AC0" w:rsidR="00F30E71" w:rsidRPr="0086368D" w:rsidRDefault="007D6AF8" w:rsidP="00E839E4">
      <w:pPr>
        <w:pStyle w:val="ListParagraph"/>
        <w:ind w:left="360"/>
        <w:jc w:val="center"/>
        <w:outlineLvl w:val="2"/>
        <w:rPr>
          <w:rFonts w:cs="Times New Roman"/>
          <w:i/>
          <w:iCs/>
          <w:lang w:val="vi-VN"/>
        </w:rPr>
      </w:pPr>
      <w:bookmarkStart w:id="459" w:name="_Toc162347558"/>
      <w:r w:rsidRPr="001E4435">
        <w:rPr>
          <w:rFonts w:cs="Times New Roman"/>
          <w:i/>
          <w:sz w:val="26"/>
          <w:szCs w:val="26"/>
          <w:lang w:val="vi-VN"/>
          <w:rPrChange w:id="460" w:author="Bùi Huyền Trang" w:date="2024-03-28T12:55:00Z">
            <w:rPr>
              <w:rFonts w:cs="Times New Roman"/>
              <w:i/>
              <w:iCs/>
              <w:lang w:val="vi-VN"/>
            </w:rPr>
          </w:rPrChange>
        </w:rPr>
        <w:t>Hình 9.</w:t>
      </w:r>
      <w:r w:rsidR="00E40AB1" w:rsidRPr="0086368D">
        <w:rPr>
          <w:rFonts w:cs="Times New Roman"/>
          <w:i/>
          <w:iCs/>
          <w:lang w:val="vi-VN"/>
        </w:rPr>
        <w:t>3</w:t>
      </w:r>
      <w:r w:rsidRPr="0086368D">
        <w:rPr>
          <w:rFonts w:cs="Times New Roman"/>
          <w:i/>
          <w:iCs/>
          <w:lang w:val="vi-VN"/>
        </w:rPr>
        <w:t xml:space="preserve">: </w:t>
      </w:r>
      <w:r w:rsidR="0067198B" w:rsidRPr="0086368D">
        <w:rPr>
          <w:rFonts w:cs="Times New Roman"/>
          <w:i/>
          <w:iCs/>
          <w:lang w:val="vi-VN"/>
        </w:rPr>
        <w:t>Excel</w:t>
      </w:r>
      <w:bookmarkEnd w:id="457"/>
      <w:bookmarkEnd w:id="459"/>
    </w:p>
    <w:p w14:paraId="4FE75E5C" w14:textId="039FF429" w:rsidR="00E839E4" w:rsidRPr="001E4435" w:rsidRDefault="00F41E6C" w:rsidP="00F41E6C">
      <w:pPr>
        <w:pStyle w:val="Heading1"/>
        <w:rPr>
          <w:rFonts w:ascii="Times New Roman" w:hAnsi="Times New Roman" w:cs="Times New Roman"/>
          <w:b/>
          <w:bCs/>
          <w:color w:val="auto"/>
          <w:sz w:val="26"/>
          <w:szCs w:val="26"/>
          <w:lang w:val="vi-VN"/>
          <w:rPrChange w:id="461" w:author="Bùi Huyền Trang" w:date="2024-03-26T12:05:00Z">
            <w:rPr>
              <w:rFonts w:ascii="Times New Roman" w:hAnsi="Times New Roman" w:cs="Times New Roman"/>
              <w:b/>
              <w:bCs/>
              <w:color w:val="auto"/>
              <w:lang w:val="vi-VN"/>
            </w:rPr>
          </w:rPrChange>
        </w:rPr>
      </w:pPr>
      <w:bookmarkStart w:id="462" w:name="_Toc162343084"/>
      <w:bookmarkStart w:id="463" w:name="_Toc162347559"/>
      <w:r w:rsidRPr="001E4435">
        <w:rPr>
          <w:rFonts w:ascii="Times New Roman" w:hAnsi="Times New Roman" w:cs="Times New Roman"/>
          <w:b/>
          <w:bCs/>
          <w:color w:val="auto"/>
          <w:sz w:val="26"/>
          <w:szCs w:val="26"/>
          <w:lang w:val="vi-VN"/>
          <w:rPrChange w:id="464" w:author="Bùi Huyền Trang" w:date="2024-03-26T12:05:00Z">
            <w:rPr>
              <w:rFonts w:ascii="Times New Roman" w:hAnsi="Times New Roman" w:cs="Times New Roman"/>
              <w:b/>
              <w:bCs/>
              <w:color w:val="auto"/>
              <w:lang w:val="vi-VN"/>
            </w:rPr>
          </w:rPrChange>
        </w:rPr>
        <w:t>4.Project</w:t>
      </w:r>
      <w:bookmarkEnd w:id="462"/>
      <w:bookmarkEnd w:id="463"/>
    </w:p>
    <w:p w14:paraId="5F673B37" w14:textId="77777777" w:rsidR="00E839E4" w:rsidRPr="001E4435" w:rsidRDefault="00E839E4" w:rsidP="00E839E4">
      <w:pPr>
        <w:rPr>
          <w:sz w:val="26"/>
          <w:szCs w:val="26"/>
          <w:lang w:val="vi-VN"/>
          <w:rPrChange w:id="465" w:author="Bùi Huyền Trang" w:date="2024-03-26T12:05:00Z">
            <w:rPr>
              <w:lang w:val="vi-VN"/>
            </w:rPr>
          </w:rPrChange>
        </w:rPr>
      </w:pPr>
    </w:p>
    <w:p w14:paraId="08BB53D2" w14:textId="77777777" w:rsidR="00E839E4" w:rsidRPr="001E4435" w:rsidRDefault="00B71B8E" w:rsidP="00E839E4">
      <w:pPr>
        <w:rPr>
          <w:rFonts w:cs="Times New Roman"/>
          <w:i/>
          <w:iCs/>
          <w:sz w:val="26"/>
          <w:szCs w:val="26"/>
          <w:lang w:val="vi-VN"/>
        </w:rPr>
      </w:pPr>
      <w:bookmarkStart w:id="466" w:name="_Toc162343085"/>
      <w:r w:rsidRPr="001E4435">
        <w:rPr>
          <w:noProof/>
          <w:sz w:val="26"/>
          <w:szCs w:val="26"/>
          <w:lang w:val="vi-VN"/>
          <w:rPrChange w:id="467" w:author="Bùi Huyền Trang" w:date="2024-03-26T12:05:00Z">
            <w:rPr>
              <w:noProof/>
              <w:lang w:val="vi-VN"/>
            </w:rPr>
          </w:rPrChange>
        </w:rPr>
        <w:drawing>
          <wp:inline distT="0" distB="0" distL="0" distR="0" wp14:anchorId="7CD0181E" wp14:editId="5F4B9FE6">
            <wp:extent cx="5836606" cy="2503715"/>
            <wp:effectExtent l="0" t="0" r="0" b="0"/>
            <wp:docPr id="1126609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09619" name=""/>
                    <pic:cNvPicPr/>
                  </pic:nvPicPr>
                  <pic:blipFill>
                    <a:blip r:embed="rId37"/>
                    <a:stretch>
                      <a:fillRect/>
                    </a:stretch>
                  </pic:blipFill>
                  <pic:spPr>
                    <a:xfrm>
                      <a:off x="0" y="0"/>
                      <a:ext cx="5895773" cy="2529096"/>
                    </a:xfrm>
                    <a:prstGeom prst="rect">
                      <a:avLst/>
                    </a:prstGeom>
                  </pic:spPr>
                </pic:pic>
              </a:graphicData>
            </a:graphic>
          </wp:inline>
        </w:drawing>
      </w:r>
    </w:p>
    <w:p w14:paraId="1CE49B86" w14:textId="77777777" w:rsidR="00E839E4" w:rsidRPr="001E4435" w:rsidRDefault="00E839E4" w:rsidP="00E839E4">
      <w:pPr>
        <w:rPr>
          <w:rFonts w:cs="Times New Roman"/>
          <w:i/>
          <w:iCs/>
          <w:sz w:val="26"/>
          <w:szCs w:val="26"/>
          <w:lang w:val="vi-VN"/>
        </w:rPr>
      </w:pPr>
    </w:p>
    <w:p w14:paraId="47DAA102" w14:textId="158B5265" w:rsidR="0067198B" w:rsidRPr="001E4435" w:rsidRDefault="0067198B" w:rsidP="00B54A80">
      <w:pPr>
        <w:pStyle w:val="Heading3"/>
        <w:jc w:val="center"/>
        <w:rPr>
          <w:rFonts w:ascii="Times New Roman" w:hAnsi="Times New Roman" w:cs="Times New Roman"/>
          <w:i/>
          <w:sz w:val="26"/>
          <w:szCs w:val="26"/>
          <w:lang w:val="vi-VN"/>
        </w:rPr>
      </w:pPr>
      <w:bookmarkStart w:id="468" w:name="_Toc162347560"/>
      <w:r w:rsidRPr="001E4435">
        <w:rPr>
          <w:rFonts w:ascii="Times New Roman" w:hAnsi="Times New Roman" w:cs="Times New Roman"/>
          <w:i/>
          <w:sz w:val="26"/>
          <w:szCs w:val="26"/>
          <w:lang w:val="vi-VN"/>
        </w:rPr>
        <w:lastRenderedPageBreak/>
        <w:t>Hình 9.</w:t>
      </w:r>
      <w:r w:rsidR="0086368D" w:rsidRPr="001E4435">
        <w:rPr>
          <w:rFonts w:ascii="Times New Roman" w:hAnsi="Times New Roman" w:cs="Times New Roman"/>
          <w:i/>
          <w:sz w:val="26"/>
          <w:szCs w:val="26"/>
          <w:lang w:val="vi-VN"/>
        </w:rPr>
        <w:t>4</w:t>
      </w:r>
      <w:r w:rsidRPr="001E4435">
        <w:rPr>
          <w:rFonts w:ascii="Times New Roman" w:hAnsi="Times New Roman" w:cs="Times New Roman"/>
          <w:i/>
          <w:sz w:val="26"/>
          <w:szCs w:val="26"/>
          <w:lang w:val="vi-VN"/>
        </w:rPr>
        <w:t>: Project</w:t>
      </w:r>
      <w:bookmarkEnd w:id="466"/>
      <w:bookmarkEnd w:id="468"/>
    </w:p>
    <w:p w14:paraId="11680D3B" w14:textId="77777777" w:rsidR="00E839E4" w:rsidRPr="001E4435" w:rsidRDefault="00E839E4" w:rsidP="00E839E4">
      <w:pPr>
        <w:rPr>
          <w:sz w:val="26"/>
          <w:szCs w:val="26"/>
          <w:lang w:val="vi-VN"/>
          <w:rPrChange w:id="469" w:author="Bùi Huyền Trang" w:date="2024-03-26T12:05:00Z">
            <w:rPr>
              <w:lang w:val="vi-VN"/>
            </w:rPr>
          </w:rPrChange>
        </w:rPr>
      </w:pPr>
    </w:p>
    <w:p w14:paraId="422148F5" w14:textId="77777777" w:rsidR="0088094D" w:rsidRPr="001E4435" w:rsidRDefault="00EC1A0A" w:rsidP="00F41E6C">
      <w:pPr>
        <w:pStyle w:val="Heading1"/>
        <w:rPr>
          <w:rFonts w:ascii="Times New Roman" w:hAnsi="Times New Roman" w:cs="Times New Roman"/>
          <w:i/>
          <w:color w:val="auto"/>
          <w:sz w:val="26"/>
          <w:szCs w:val="26"/>
          <w:lang w:val="vi-VN"/>
          <w:rPrChange w:id="470" w:author="Bùi Huyền Trang" w:date="2024-03-28T12:55:00Z">
            <w:rPr>
              <w:rFonts w:ascii="Times New Roman" w:hAnsi="Times New Roman" w:cs="Times New Roman"/>
              <w:i/>
              <w:iCs/>
              <w:color w:val="auto"/>
              <w:lang w:val="vi-VN"/>
            </w:rPr>
          </w:rPrChange>
        </w:rPr>
      </w:pPr>
      <w:bookmarkStart w:id="471" w:name="_Toc162343086"/>
      <w:bookmarkStart w:id="472" w:name="_Toc162347561"/>
      <w:r w:rsidRPr="001E4435">
        <w:rPr>
          <w:rFonts w:ascii="Times New Roman" w:hAnsi="Times New Roman" w:cs="Times New Roman"/>
          <w:b/>
          <w:color w:val="auto"/>
          <w:sz w:val="26"/>
          <w:szCs w:val="26"/>
          <w:lang w:val="vi-VN"/>
          <w:rPrChange w:id="473" w:author="Bùi Huyền Trang" w:date="2024-03-28T12:55:00Z">
            <w:rPr>
              <w:rFonts w:ascii="Times New Roman" w:hAnsi="Times New Roman" w:cs="Times New Roman"/>
              <w:b/>
              <w:bCs/>
              <w:color w:val="auto"/>
              <w:lang w:val="vi-VN"/>
            </w:rPr>
          </w:rPrChange>
        </w:rPr>
        <w:t>5</w:t>
      </w:r>
      <w:r w:rsidR="00EE4F69" w:rsidRPr="001E4435">
        <w:rPr>
          <w:rFonts w:ascii="Times New Roman" w:hAnsi="Times New Roman" w:cs="Times New Roman"/>
          <w:b/>
          <w:color w:val="auto"/>
          <w:sz w:val="26"/>
          <w:szCs w:val="26"/>
          <w:lang w:val="vi-VN"/>
          <w:rPrChange w:id="474" w:author="Bùi Huyền Trang" w:date="2024-03-28T12:55:00Z">
            <w:rPr>
              <w:rFonts w:ascii="Times New Roman" w:hAnsi="Times New Roman" w:cs="Times New Roman"/>
              <w:b/>
              <w:bCs/>
              <w:color w:val="auto"/>
              <w:lang w:val="vi-VN"/>
            </w:rPr>
          </w:rPrChange>
        </w:rPr>
        <w:t>. Word</w:t>
      </w:r>
      <w:bookmarkEnd w:id="471"/>
      <w:bookmarkEnd w:id="472"/>
    </w:p>
    <w:p w14:paraId="68C59252" w14:textId="11F8AE0E" w:rsidR="00EE4F69" w:rsidRPr="001E4435" w:rsidRDefault="00EE4F69" w:rsidP="00E40AB1">
      <w:pPr>
        <w:rPr>
          <w:rFonts w:cs="Times New Roman"/>
          <w:b/>
          <w:sz w:val="26"/>
          <w:szCs w:val="26"/>
          <w:lang w:val="vi-VN"/>
          <w:rPrChange w:id="475" w:author="Bùi Huyền Trang" w:date="2024-03-28T12:55:00Z">
            <w:rPr>
              <w:rFonts w:cs="Times New Roman"/>
              <w:b/>
              <w:lang w:val="vi-VN"/>
            </w:rPr>
          </w:rPrChange>
        </w:rPr>
      </w:pPr>
    </w:p>
    <w:p w14:paraId="4E79B33E" w14:textId="0C3A1AC4" w:rsidR="00112A24" w:rsidRPr="0030155E" w:rsidRDefault="003751E8" w:rsidP="00112A24">
      <w:pPr>
        <w:spacing w:after="0" w:line="256" w:lineRule="auto"/>
        <w:rPr>
          <w:rFonts w:cs="Times New Roman"/>
          <w:sz w:val="26"/>
          <w:szCs w:val="26"/>
          <w:lang w:val="vi-VN"/>
        </w:rPr>
      </w:pPr>
      <w:r w:rsidRPr="001E4435">
        <w:rPr>
          <w:noProof/>
          <w:sz w:val="26"/>
          <w:szCs w:val="26"/>
          <w:lang w:val="vi-VN"/>
          <w:rPrChange w:id="476" w:author="Bùi Huyền Trang" w:date="2024-03-28T12:55:00Z">
            <w:rPr>
              <w:noProof/>
            </w:rPr>
          </w:rPrChange>
        </w:rPr>
        <w:drawing>
          <wp:inline distT="0" distB="0" distL="0" distR="0" wp14:anchorId="1CD352A6" wp14:editId="0BCDF7D6">
            <wp:extent cx="5943600" cy="3185795"/>
            <wp:effectExtent l="0" t="0" r="0" b="0"/>
            <wp:docPr id="1544195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95617" name=""/>
                    <pic:cNvPicPr/>
                  </pic:nvPicPr>
                  <pic:blipFill>
                    <a:blip r:embed="rId38"/>
                    <a:stretch>
                      <a:fillRect/>
                    </a:stretch>
                  </pic:blipFill>
                  <pic:spPr>
                    <a:xfrm>
                      <a:off x="0" y="0"/>
                      <a:ext cx="5943600" cy="3185795"/>
                    </a:xfrm>
                    <a:prstGeom prst="rect">
                      <a:avLst/>
                    </a:prstGeom>
                  </pic:spPr>
                </pic:pic>
              </a:graphicData>
            </a:graphic>
          </wp:inline>
        </w:drawing>
      </w:r>
    </w:p>
    <w:p w14:paraId="4ADE43CD" w14:textId="77777777" w:rsidR="00E839E4" w:rsidRPr="001E4435" w:rsidRDefault="00E839E4" w:rsidP="00E839E4">
      <w:pPr>
        <w:rPr>
          <w:rFonts w:cs="Times New Roman"/>
          <w:i/>
          <w:iCs/>
          <w:sz w:val="26"/>
          <w:szCs w:val="26"/>
          <w:lang w:val="vi-VN"/>
          <w:rPrChange w:id="477" w:author="Bùi Huyền Trang" w:date="2024-03-26T12:05:00Z">
            <w:rPr>
              <w:rFonts w:cs="Times New Roman"/>
              <w:i/>
              <w:iCs/>
              <w:lang w:val="vi-VN"/>
            </w:rPr>
          </w:rPrChange>
        </w:rPr>
      </w:pPr>
      <w:bookmarkStart w:id="478" w:name="_Toc162343087"/>
    </w:p>
    <w:p w14:paraId="6EB81FFB" w14:textId="7342204E" w:rsidR="00E40AB1" w:rsidRPr="001E4435" w:rsidRDefault="0086368D" w:rsidP="00E839E4">
      <w:pPr>
        <w:pStyle w:val="Heading3"/>
        <w:jc w:val="center"/>
        <w:rPr>
          <w:rFonts w:ascii="Times New Roman" w:hAnsi="Times New Roman" w:cs="Times New Roman"/>
          <w:i/>
          <w:color w:val="auto"/>
          <w:sz w:val="26"/>
          <w:szCs w:val="26"/>
          <w:lang w:val="vi-VN"/>
          <w:rPrChange w:id="479" w:author="Bùi Huyền Trang" w:date="2024-03-28T12:55:00Z">
            <w:rPr>
              <w:rFonts w:ascii="Times New Roman" w:hAnsi="Times New Roman" w:cs="Times New Roman"/>
              <w:i/>
              <w:iCs/>
              <w:color w:val="auto"/>
              <w:lang w:val="vi-VN"/>
            </w:rPr>
          </w:rPrChange>
        </w:rPr>
      </w:pPr>
      <w:bookmarkStart w:id="480" w:name="_Toc162347562"/>
      <w:r w:rsidRPr="001E4435">
        <w:rPr>
          <w:rFonts w:ascii="Times New Roman" w:hAnsi="Times New Roman" w:cs="Times New Roman"/>
          <w:i/>
          <w:color w:val="auto"/>
          <w:sz w:val="26"/>
          <w:szCs w:val="26"/>
          <w:lang w:val="vi-VN"/>
          <w:rPrChange w:id="481" w:author="Bùi Huyền Trang" w:date="2024-03-28T12:55:00Z">
            <w:rPr>
              <w:rFonts w:ascii="Times New Roman" w:hAnsi="Times New Roman" w:cs="Times New Roman"/>
              <w:i/>
              <w:iCs/>
              <w:color w:val="auto"/>
              <w:lang w:val="vi-VN"/>
            </w:rPr>
          </w:rPrChange>
        </w:rPr>
        <w:t>Hình 9.5: Word</w:t>
      </w:r>
      <w:bookmarkEnd w:id="478"/>
      <w:bookmarkEnd w:id="480"/>
    </w:p>
    <w:p w14:paraId="4E0E39AF" w14:textId="77777777" w:rsidR="00E839E4" w:rsidRPr="001E4435" w:rsidRDefault="00E839E4" w:rsidP="00E839E4">
      <w:pPr>
        <w:rPr>
          <w:sz w:val="26"/>
          <w:szCs w:val="26"/>
          <w:lang w:val="vi-VN"/>
          <w:rPrChange w:id="482" w:author="Bùi Huyền Trang" w:date="2024-03-26T12:05:00Z">
            <w:rPr>
              <w:lang w:val="vi-VN"/>
            </w:rPr>
          </w:rPrChange>
        </w:rPr>
      </w:pPr>
    </w:p>
    <w:p w14:paraId="20F41EC1" w14:textId="7F049AEB" w:rsidR="003751E8" w:rsidRPr="001E4435" w:rsidRDefault="003751E8" w:rsidP="00F41E6C">
      <w:pPr>
        <w:pStyle w:val="Heading1"/>
        <w:rPr>
          <w:rFonts w:cs="Times New Roman"/>
          <w:b/>
          <w:sz w:val="26"/>
          <w:szCs w:val="26"/>
          <w:lang w:val="vi-VN"/>
          <w:rPrChange w:id="483" w:author="Bùi Huyền Trang" w:date="2024-03-28T12:55:00Z">
            <w:rPr>
              <w:rFonts w:cs="Times New Roman"/>
              <w:b/>
            </w:rPr>
          </w:rPrChange>
        </w:rPr>
      </w:pPr>
      <w:bookmarkStart w:id="484" w:name="_Toc162343088"/>
      <w:bookmarkStart w:id="485" w:name="_Toc162347563"/>
      <w:r w:rsidRPr="001E4435">
        <w:rPr>
          <w:rFonts w:ascii="Times New Roman" w:hAnsi="Times New Roman" w:cs="Times New Roman"/>
          <w:b/>
          <w:color w:val="auto"/>
          <w:sz w:val="26"/>
          <w:szCs w:val="26"/>
          <w:lang w:val="vi-VN"/>
          <w:rPrChange w:id="486" w:author="Bùi Huyền Trang" w:date="2024-03-28T12:55:00Z">
            <w:rPr>
              <w:rFonts w:ascii="Times New Roman" w:hAnsi="Times New Roman" w:cs="Times New Roman"/>
              <w:b/>
              <w:bCs/>
              <w:color w:val="auto"/>
            </w:rPr>
          </w:rPrChange>
        </w:rPr>
        <w:t>6. QM</w:t>
      </w:r>
      <w:bookmarkEnd w:id="484"/>
      <w:bookmarkEnd w:id="485"/>
    </w:p>
    <w:p w14:paraId="14F8E0D7" w14:textId="77777777" w:rsidR="00E839E4" w:rsidRPr="001E4435" w:rsidRDefault="00E839E4" w:rsidP="00E839E4">
      <w:pPr>
        <w:rPr>
          <w:rFonts w:cs="Times New Roman"/>
          <w:i/>
          <w:iCs/>
          <w:sz w:val="26"/>
          <w:szCs w:val="26"/>
          <w:lang w:val="vi-VN"/>
          <w:rPrChange w:id="487" w:author="Bùi Huyền Trang" w:date="2024-03-26T12:05:00Z">
            <w:rPr>
              <w:rFonts w:cs="Times New Roman"/>
              <w:i/>
              <w:iCs/>
              <w:lang w:val="vi-VN"/>
            </w:rPr>
          </w:rPrChange>
        </w:rPr>
      </w:pPr>
      <w:bookmarkStart w:id="488" w:name="_Toc162343089"/>
    </w:p>
    <w:p w14:paraId="7949AE5E" w14:textId="77777777" w:rsidR="00E839E4" w:rsidRPr="001E4435" w:rsidRDefault="00E839E4" w:rsidP="00E839E4">
      <w:pPr>
        <w:rPr>
          <w:rFonts w:cs="Times New Roman"/>
          <w:i/>
          <w:iCs/>
          <w:sz w:val="26"/>
          <w:szCs w:val="26"/>
          <w:lang w:val="vi-VN"/>
          <w:rPrChange w:id="489" w:author="Bùi Huyền Trang" w:date="2024-03-26T12:05:00Z">
            <w:rPr>
              <w:rFonts w:cs="Times New Roman"/>
              <w:i/>
              <w:iCs/>
              <w:lang w:val="vi-VN"/>
            </w:rPr>
          </w:rPrChange>
        </w:rPr>
      </w:pPr>
    </w:p>
    <w:p w14:paraId="7598BA0F" w14:textId="2AD6460A" w:rsidR="0086368D" w:rsidRPr="0086368D" w:rsidRDefault="0086368D" w:rsidP="0086368D">
      <w:pPr>
        <w:pStyle w:val="Heading2"/>
        <w:jc w:val="center"/>
        <w:rPr>
          <w:rFonts w:ascii="Times New Roman" w:hAnsi="Times New Roman" w:cs="Times New Roman"/>
          <w:i/>
          <w:iCs/>
          <w:color w:val="auto"/>
          <w:lang w:val="vi-VN"/>
        </w:rPr>
      </w:pPr>
      <w:bookmarkStart w:id="490" w:name="_Toc162347564"/>
      <w:r w:rsidRPr="0086368D">
        <w:rPr>
          <w:rFonts w:ascii="Times New Roman" w:hAnsi="Times New Roman" w:cs="Times New Roman"/>
          <w:i/>
          <w:iCs/>
          <w:color w:val="auto"/>
          <w:lang w:val="vi-VN"/>
        </w:rPr>
        <w:t>Hình 9.6: QM</w:t>
      </w:r>
      <w:bookmarkEnd w:id="488"/>
      <w:bookmarkEnd w:id="490"/>
    </w:p>
    <w:p w14:paraId="7537C038" w14:textId="7F26D9BE" w:rsidR="005434FC" w:rsidRPr="0030155E" w:rsidRDefault="005434FC">
      <w:pPr>
        <w:rPr>
          <w:rFonts w:eastAsiaTheme="majorEastAsia" w:cs="Times New Roman"/>
          <w:b/>
          <w:bCs/>
          <w:sz w:val="26"/>
          <w:szCs w:val="26"/>
          <w:lang w:val="vi-VN"/>
        </w:rPr>
      </w:pPr>
    </w:p>
    <w:p w14:paraId="779A077F" w14:textId="77777777" w:rsidR="0086368D" w:rsidRDefault="0086368D">
      <w:pPr>
        <w:rPr>
          <w:rFonts w:eastAsiaTheme="majorEastAsia" w:cs="Times New Roman"/>
          <w:b/>
          <w:bCs/>
          <w:sz w:val="26"/>
          <w:szCs w:val="26"/>
          <w:lang w:val="vi-VN"/>
        </w:rPr>
      </w:pPr>
      <w:r>
        <w:rPr>
          <w:rFonts w:cs="Times New Roman"/>
          <w:b/>
          <w:bCs/>
          <w:sz w:val="26"/>
          <w:szCs w:val="26"/>
          <w:lang w:val="vi-VN"/>
        </w:rPr>
        <w:br w:type="page"/>
      </w:r>
    </w:p>
    <w:p w14:paraId="143E579E" w14:textId="5BA22CB5" w:rsidR="00B974D9" w:rsidRPr="0030155E" w:rsidRDefault="00112A24" w:rsidP="00551099">
      <w:pPr>
        <w:pStyle w:val="Heading1"/>
        <w:jc w:val="center"/>
        <w:rPr>
          <w:rFonts w:ascii="Times New Roman" w:hAnsi="Times New Roman" w:cs="Times New Roman"/>
          <w:b/>
          <w:bCs/>
          <w:color w:val="auto"/>
          <w:sz w:val="26"/>
          <w:szCs w:val="26"/>
          <w:lang w:val="vi-VN"/>
        </w:rPr>
      </w:pPr>
      <w:bookmarkStart w:id="491" w:name="_Toc162343090"/>
      <w:bookmarkStart w:id="492" w:name="_Toc162347565"/>
      <w:r w:rsidRPr="0030155E">
        <w:rPr>
          <w:rFonts w:ascii="Times New Roman" w:hAnsi="Times New Roman" w:cs="Times New Roman"/>
          <w:b/>
          <w:bCs/>
          <w:color w:val="auto"/>
          <w:sz w:val="26"/>
          <w:szCs w:val="26"/>
          <w:lang w:val="vi-VN"/>
        </w:rPr>
        <w:lastRenderedPageBreak/>
        <w:t>KẾT LUẬN</w:t>
      </w:r>
      <w:bookmarkEnd w:id="491"/>
      <w:bookmarkEnd w:id="492"/>
    </w:p>
    <w:p w14:paraId="782032C4" w14:textId="5AE27F1A" w:rsidR="00781D28" w:rsidRPr="0030155E" w:rsidRDefault="001B0F7E" w:rsidP="00B974D9">
      <w:pPr>
        <w:shd w:val="clear" w:color="auto" w:fill="FFFFFF"/>
        <w:spacing w:after="120"/>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Hệ thống quản lý quán bida trong quản trị dự án đóng vai trò quan trọng trong việc đảm bảo hoạt động của quán diễn ra một cách hiệu quả và chất lượng. Quán bida không chỉ là một nơi giải trí mà còn là một doanh nghiệp phải quản lý chặt chẽ từ các khía cạnh như vận hành, quản lý nhân sự, quản lý tài chính đến quản lý chất lượng. Việc xây dựng và duy trì một hệ thống quản lý hiệu quả không chỉ giúp quán bida tồn tại và phát triển mà còn tạo ra trải nghiệm tốt nhất cho khách hàng.</w:t>
      </w:r>
    </w:p>
    <w:p w14:paraId="14F3D458" w14:textId="3F61AC54" w:rsidR="00781D28" w:rsidRPr="0030155E" w:rsidRDefault="001B0F7E" w:rsidP="00B974D9">
      <w:pPr>
        <w:shd w:val="clear" w:color="auto" w:fill="FFFFFF"/>
        <w:spacing w:after="120"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Đầu tiên, hệ thống quản lý quán bida cần có một cơ sở vững chắc về quản lý vận hành. Điều này bao gồm việc thiết lập quy trình hoạt động cho các phòng bida, quầy bar, khu vực giải trí và các dịch vụ khác. Quy trình này cần phải được tối ưu hóa để tăng cường hiệu suất và giảm thiểu lãng phí, từ việc đặt hàng và quản lý hàng tồn kho đến phân công nhân viên và xử lý các tình huống khẩn cấp. Bằng cách này, quản lý có thể đảm bảo rằng mọi hoạt động diễn ra một cách trơn tru và hiệu quả. Một phần quan trọng khác của hệ thống quản lý quán bida là quản lý nhân sự. Các nhân viên cần được đào tạo đầy đủ về kỹ năng và quy trình làm việc, cũng như về quy tắc an toàn và vệ sinh. Hơn nữa, việc quản lý hiệu suất và đánh giá công việc của nhân viên là yếu tố then chốt để đảm bảo chất lượng dịch vụ và trải nghiệm của khách hàng. Bằng cách này, quản lý có thể xây dựng đội ngũ nhân viên đầy đủ và chuyên nghiệp, góp phần vào sự thành công của quán bida. Ngoài ra, quản lý tài chính cũng là một phần quan trọng của hệ thống quản lý quán bida. Việc theo dõi và kiểm soát các chi phí vận hành, lương thưởng nhân viên, cũng như thu nhập từ các dịch vụ và sản phẩm bán ra là rất quan trọng để đảm bảo sự ổn định tài chính và lợi nhuận cho quán. Bằng cách này, quản lý có thể ra quyết định thông minh về việc đầu tư và phát triển quán bida trong tương lai.</w:t>
      </w:r>
      <w:r w:rsidR="00B974D9"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Cuối cùng, quản lý chất lượng là một yếu tố không thể thiếu trong hệ thống quản lý quán bida. Việc đảm bảo rằng sản phẩm và dịch vụ đáp ứng hoặc vượt qua các tiêu chuẩn chất lượng là quan trọng để duy trì sự hài lòng của khách hàng và xây dựng lòng tin từ phía họ. Việc thiết lập quy trình kiểm tra chất lượng và thực hiện kiểm tra định kỳ là cần thiết để đảm bảo rằng mọi sản phẩm và dịch vụ đều đạt được chất lượng tốt nhất.</w:t>
      </w:r>
    </w:p>
    <w:p w14:paraId="6925F47B" w14:textId="5C7CC5FC" w:rsidR="00781D28" w:rsidRPr="0030155E" w:rsidRDefault="001B0F7E" w:rsidP="00B974D9">
      <w:pPr>
        <w:shd w:val="clear" w:color="auto" w:fill="FFFFFF"/>
        <w:spacing w:after="120" w:line="240" w:lineRule="auto"/>
        <w:jc w:val="both"/>
        <w:rPr>
          <w:rFonts w:eastAsia="Times New Roman" w:cs="Times New Roman"/>
          <w:color w:val="081C36"/>
          <w:spacing w:val="3"/>
          <w:sz w:val="26"/>
          <w:szCs w:val="26"/>
          <w:lang w:val="vi-VN"/>
        </w:rPr>
      </w:pPr>
      <w:r w:rsidRPr="0030155E">
        <w:rPr>
          <w:rFonts w:eastAsia="Times New Roman" w:cs="Times New Roman"/>
          <w:color w:val="081C36"/>
          <w:spacing w:val="3"/>
          <w:sz w:val="26"/>
          <w:szCs w:val="26"/>
          <w:lang w:val="vi-VN"/>
        </w:rPr>
        <w:t xml:space="preserve">   </w:t>
      </w:r>
      <w:r w:rsidR="00781D28" w:rsidRPr="0030155E">
        <w:rPr>
          <w:rFonts w:eastAsia="Times New Roman" w:cs="Times New Roman"/>
          <w:color w:val="081C36"/>
          <w:spacing w:val="3"/>
          <w:sz w:val="26"/>
          <w:szCs w:val="26"/>
          <w:lang w:val="vi-VN"/>
        </w:rPr>
        <w:t>Tổng quan về hệ thống quản lý quán bida trong quản trị dự án cho thấy sự phức tạp và đa dạng của các yếu tố cần được quản lý. Tuy nhiên, bằng cách xây dựng và duy trì một hệ thống quản lý hiệu quả, quản lý có thể đảm bảo rằng quán bida hoạt động một cách thành công và bền vững trong thời gian dài, mang lại lợi ích cho cả doanh nghiệp và khách hàng.</w:t>
      </w:r>
    </w:p>
    <w:p w14:paraId="3009ADC9" w14:textId="7020FB95" w:rsidR="00B616A5" w:rsidRPr="0030155E" w:rsidRDefault="00B616A5">
      <w:pPr>
        <w:rPr>
          <w:rFonts w:eastAsiaTheme="majorEastAsia" w:cs="Times New Roman"/>
          <w:b/>
          <w:bCs/>
          <w:szCs w:val="28"/>
          <w:lang w:val="vi-VN"/>
        </w:rPr>
      </w:pPr>
    </w:p>
    <w:p w14:paraId="7BC716DB" w14:textId="3F7C0EDA" w:rsidR="000C5E88" w:rsidRPr="0030155E" w:rsidRDefault="000C5E88" w:rsidP="00731B62">
      <w:pPr>
        <w:rPr>
          <w:rFonts w:eastAsiaTheme="majorEastAsia" w:cs="Times New Roman"/>
          <w:b/>
          <w:bCs/>
          <w:szCs w:val="28"/>
          <w:lang w:val="vi-VN"/>
        </w:rPr>
      </w:pPr>
    </w:p>
    <w:sectPr w:rsidR="000C5E88" w:rsidRPr="0030155E" w:rsidSect="00752D7D">
      <w:headerReference w:type="default" r:id="rId39"/>
      <w:footerReference w:type="default" r:id="rId40"/>
      <w:pgSz w:w="12240" w:h="15840"/>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C90F7" w14:textId="77777777" w:rsidR="00752D7D" w:rsidRDefault="00752D7D" w:rsidP="00471C8C">
      <w:pPr>
        <w:spacing w:after="0" w:line="240" w:lineRule="auto"/>
      </w:pPr>
      <w:r>
        <w:separator/>
      </w:r>
    </w:p>
  </w:endnote>
  <w:endnote w:type="continuationSeparator" w:id="0">
    <w:p w14:paraId="79FFCE71" w14:textId="77777777" w:rsidR="00752D7D" w:rsidRDefault="00752D7D" w:rsidP="00471C8C">
      <w:pPr>
        <w:spacing w:after="0" w:line="240" w:lineRule="auto"/>
      </w:pPr>
      <w:r>
        <w:continuationSeparator/>
      </w:r>
    </w:p>
  </w:endnote>
  <w:endnote w:type="continuationNotice" w:id="1">
    <w:p w14:paraId="3C2E6E12" w14:textId="77777777" w:rsidR="00752D7D" w:rsidRDefault="00752D7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EF8F" w14:textId="0DA38602" w:rsidR="003B6F6C" w:rsidRDefault="003B6F6C" w:rsidP="003B6F6C">
    <w:pPr>
      <w:pStyle w:val="Footer"/>
    </w:pPr>
  </w:p>
  <w:p w14:paraId="5C581805" w14:textId="77777777" w:rsidR="00E54898" w:rsidRDefault="00E548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640200"/>
      <w:docPartObj>
        <w:docPartGallery w:val="Page Numbers (Bottom of Page)"/>
        <w:docPartUnique/>
      </w:docPartObj>
    </w:sdtPr>
    <w:sdtEndPr>
      <w:rPr>
        <w:noProof/>
      </w:rPr>
    </w:sdtEndPr>
    <w:sdtContent>
      <w:p w14:paraId="16DA8F53" w14:textId="77777777" w:rsidR="003B6F6C" w:rsidRDefault="003B6F6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B90E89" w14:textId="77777777" w:rsidR="00E54898" w:rsidRDefault="00E548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421FFD" w14:textId="77777777" w:rsidR="00752D7D" w:rsidRDefault="00752D7D" w:rsidP="00471C8C">
      <w:pPr>
        <w:spacing w:after="0" w:line="240" w:lineRule="auto"/>
      </w:pPr>
      <w:r>
        <w:separator/>
      </w:r>
    </w:p>
  </w:footnote>
  <w:footnote w:type="continuationSeparator" w:id="0">
    <w:p w14:paraId="5A8D0090" w14:textId="77777777" w:rsidR="00752D7D" w:rsidRDefault="00752D7D" w:rsidP="00471C8C">
      <w:pPr>
        <w:spacing w:after="0" w:line="240" w:lineRule="auto"/>
      </w:pPr>
      <w:r>
        <w:continuationSeparator/>
      </w:r>
    </w:p>
  </w:footnote>
  <w:footnote w:type="continuationNotice" w:id="1">
    <w:p w14:paraId="46C2A723" w14:textId="77777777" w:rsidR="00752D7D" w:rsidRDefault="00752D7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4F9C9" w14:textId="77777777" w:rsidR="00E54898" w:rsidRDefault="00E548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4470E"/>
    <w:multiLevelType w:val="hybridMultilevel"/>
    <w:tmpl w:val="2A8E0558"/>
    <w:lvl w:ilvl="0" w:tplc="52422946">
      <w:numFmt w:val="bullet"/>
      <w:lvlText w:val="-"/>
      <w:lvlJc w:val="left"/>
      <w:pPr>
        <w:ind w:left="115" w:hanging="160"/>
      </w:pPr>
      <w:rPr>
        <w:rFonts w:ascii="Times New Roman" w:eastAsia="Times New Roman" w:hAnsi="Times New Roman" w:cs="Times New Roman" w:hint="default"/>
        <w:b w:val="0"/>
        <w:bCs w:val="0"/>
        <w:i w:val="0"/>
        <w:iCs w:val="0"/>
        <w:spacing w:val="0"/>
        <w:w w:val="100"/>
        <w:sz w:val="28"/>
        <w:szCs w:val="28"/>
        <w:lang w:val="vi" w:eastAsia="en-US" w:bidi="ar-SA"/>
      </w:rPr>
    </w:lvl>
    <w:lvl w:ilvl="1" w:tplc="C5FCE3FE">
      <w:numFmt w:val="bullet"/>
      <w:lvlText w:val="•"/>
      <w:lvlJc w:val="left"/>
      <w:pPr>
        <w:ind w:left="631" w:hanging="160"/>
      </w:pPr>
      <w:rPr>
        <w:rFonts w:hint="default"/>
        <w:lang w:val="vi" w:eastAsia="en-US" w:bidi="ar-SA"/>
      </w:rPr>
    </w:lvl>
    <w:lvl w:ilvl="2" w:tplc="149E5ABC">
      <w:numFmt w:val="bullet"/>
      <w:lvlText w:val="•"/>
      <w:lvlJc w:val="left"/>
      <w:pPr>
        <w:ind w:left="1142" w:hanging="160"/>
      </w:pPr>
      <w:rPr>
        <w:rFonts w:hint="default"/>
        <w:lang w:val="vi" w:eastAsia="en-US" w:bidi="ar-SA"/>
      </w:rPr>
    </w:lvl>
    <w:lvl w:ilvl="3" w:tplc="32CAE6D4">
      <w:numFmt w:val="bullet"/>
      <w:lvlText w:val="•"/>
      <w:lvlJc w:val="left"/>
      <w:pPr>
        <w:ind w:left="1654" w:hanging="160"/>
      </w:pPr>
      <w:rPr>
        <w:rFonts w:hint="default"/>
        <w:lang w:val="vi" w:eastAsia="en-US" w:bidi="ar-SA"/>
      </w:rPr>
    </w:lvl>
    <w:lvl w:ilvl="4" w:tplc="076620F6">
      <w:numFmt w:val="bullet"/>
      <w:lvlText w:val="•"/>
      <w:lvlJc w:val="left"/>
      <w:pPr>
        <w:ind w:left="2165" w:hanging="160"/>
      </w:pPr>
      <w:rPr>
        <w:rFonts w:hint="default"/>
        <w:lang w:val="vi" w:eastAsia="en-US" w:bidi="ar-SA"/>
      </w:rPr>
    </w:lvl>
    <w:lvl w:ilvl="5" w:tplc="D8CA4754">
      <w:numFmt w:val="bullet"/>
      <w:lvlText w:val="•"/>
      <w:lvlJc w:val="left"/>
      <w:pPr>
        <w:ind w:left="2677" w:hanging="160"/>
      </w:pPr>
      <w:rPr>
        <w:rFonts w:hint="default"/>
        <w:lang w:val="vi" w:eastAsia="en-US" w:bidi="ar-SA"/>
      </w:rPr>
    </w:lvl>
    <w:lvl w:ilvl="6" w:tplc="D2D836B8">
      <w:numFmt w:val="bullet"/>
      <w:lvlText w:val="•"/>
      <w:lvlJc w:val="left"/>
      <w:pPr>
        <w:ind w:left="3188" w:hanging="160"/>
      </w:pPr>
      <w:rPr>
        <w:rFonts w:hint="default"/>
        <w:lang w:val="vi" w:eastAsia="en-US" w:bidi="ar-SA"/>
      </w:rPr>
    </w:lvl>
    <w:lvl w:ilvl="7" w:tplc="95B02C80">
      <w:numFmt w:val="bullet"/>
      <w:lvlText w:val="•"/>
      <w:lvlJc w:val="left"/>
      <w:pPr>
        <w:ind w:left="3699" w:hanging="160"/>
      </w:pPr>
      <w:rPr>
        <w:rFonts w:hint="default"/>
        <w:lang w:val="vi" w:eastAsia="en-US" w:bidi="ar-SA"/>
      </w:rPr>
    </w:lvl>
    <w:lvl w:ilvl="8" w:tplc="A114FB12">
      <w:numFmt w:val="bullet"/>
      <w:lvlText w:val="•"/>
      <w:lvlJc w:val="left"/>
      <w:pPr>
        <w:ind w:left="4211" w:hanging="160"/>
      </w:pPr>
      <w:rPr>
        <w:rFonts w:hint="default"/>
        <w:lang w:val="vi" w:eastAsia="en-US" w:bidi="ar-SA"/>
      </w:rPr>
    </w:lvl>
  </w:abstractNum>
  <w:abstractNum w:abstractNumId="1" w15:restartNumberingAfterBreak="0">
    <w:nsid w:val="062B07F3"/>
    <w:multiLevelType w:val="hybridMultilevel"/>
    <w:tmpl w:val="10D03944"/>
    <w:lvl w:ilvl="0" w:tplc="3962F524">
      <w:start w:val="1"/>
      <w:numFmt w:val="bullet"/>
      <w:lvlText w:val="-"/>
      <w:lvlJc w:val="left"/>
      <w:pPr>
        <w:ind w:left="720" w:hanging="360"/>
      </w:pPr>
      <w:rPr>
        <w:rFonts w:ascii="Symbol" w:hAnsi="Symbol" w:hint="default"/>
      </w:rPr>
    </w:lvl>
    <w:lvl w:ilvl="1" w:tplc="1F5ED56E">
      <w:start w:val="1"/>
      <w:numFmt w:val="bullet"/>
      <w:lvlText w:val="o"/>
      <w:lvlJc w:val="left"/>
      <w:pPr>
        <w:ind w:left="1440" w:hanging="360"/>
      </w:pPr>
      <w:rPr>
        <w:rFonts w:ascii="Courier New" w:hAnsi="Courier New" w:hint="default"/>
      </w:rPr>
    </w:lvl>
    <w:lvl w:ilvl="2" w:tplc="8F6A67A2">
      <w:start w:val="1"/>
      <w:numFmt w:val="bullet"/>
      <w:lvlText w:val=""/>
      <w:lvlJc w:val="left"/>
      <w:pPr>
        <w:ind w:left="2160" w:hanging="360"/>
      </w:pPr>
      <w:rPr>
        <w:rFonts w:ascii="Wingdings" w:hAnsi="Wingdings" w:hint="default"/>
      </w:rPr>
    </w:lvl>
    <w:lvl w:ilvl="3" w:tplc="0E542F62">
      <w:start w:val="1"/>
      <w:numFmt w:val="bullet"/>
      <w:lvlText w:val=""/>
      <w:lvlJc w:val="left"/>
      <w:pPr>
        <w:ind w:left="2880" w:hanging="360"/>
      </w:pPr>
      <w:rPr>
        <w:rFonts w:ascii="Symbol" w:hAnsi="Symbol" w:hint="default"/>
      </w:rPr>
    </w:lvl>
    <w:lvl w:ilvl="4" w:tplc="529C8416">
      <w:start w:val="1"/>
      <w:numFmt w:val="bullet"/>
      <w:lvlText w:val="o"/>
      <w:lvlJc w:val="left"/>
      <w:pPr>
        <w:ind w:left="3600" w:hanging="360"/>
      </w:pPr>
      <w:rPr>
        <w:rFonts w:ascii="Courier New" w:hAnsi="Courier New" w:hint="default"/>
      </w:rPr>
    </w:lvl>
    <w:lvl w:ilvl="5" w:tplc="D1541E3C">
      <w:start w:val="1"/>
      <w:numFmt w:val="bullet"/>
      <w:lvlText w:val=""/>
      <w:lvlJc w:val="left"/>
      <w:pPr>
        <w:ind w:left="4320" w:hanging="360"/>
      </w:pPr>
      <w:rPr>
        <w:rFonts w:ascii="Wingdings" w:hAnsi="Wingdings" w:hint="default"/>
      </w:rPr>
    </w:lvl>
    <w:lvl w:ilvl="6" w:tplc="6A884F9C">
      <w:start w:val="1"/>
      <w:numFmt w:val="bullet"/>
      <w:lvlText w:val=""/>
      <w:lvlJc w:val="left"/>
      <w:pPr>
        <w:ind w:left="5040" w:hanging="360"/>
      </w:pPr>
      <w:rPr>
        <w:rFonts w:ascii="Symbol" w:hAnsi="Symbol" w:hint="default"/>
      </w:rPr>
    </w:lvl>
    <w:lvl w:ilvl="7" w:tplc="9842A4E8">
      <w:start w:val="1"/>
      <w:numFmt w:val="bullet"/>
      <w:lvlText w:val="o"/>
      <w:lvlJc w:val="left"/>
      <w:pPr>
        <w:ind w:left="5760" w:hanging="360"/>
      </w:pPr>
      <w:rPr>
        <w:rFonts w:ascii="Courier New" w:hAnsi="Courier New" w:hint="default"/>
      </w:rPr>
    </w:lvl>
    <w:lvl w:ilvl="8" w:tplc="C9E0546C">
      <w:start w:val="1"/>
      <w:numFmt w:val="bullet"/>
      <w:lvlText w:val=""/>
      <w:lvlJc w:val="left"/>
      <w:pPr>
        <w:ind w:left="6480" w:hanging="360"/>
      </w:pPr>
      <w:rPr>
        <w:rFonts w:ascii="Wingdings" w:hAnsi="Wingdings" w:hint="default"/>
      </w:rPr>
    </w:lvl>
  </w:abstractNum>
  <w:abstractNum w:abstractNumId="2" w15:restartNumberingAfterBreak="0">
    <w:nsid w:val="08B650FF"/>
    <w:multiLevelType w:val="hybridMultilevel"/>
    <w:tmpl w:val="2EEEC0A8"/>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2D5139"/>
    <w:multiLevelType w:val="hybridMultilevel"/>
    <w:tmpl w:val="C3AC20C8"/>
    <w:lvl w:ilvl="0" w:tplc="04090001">
      <w:start w:val="1"/>
      <w:numFmt w:val="bullet"/>
      <w:lvlText w:val=""/>
      <w:lvlJc w:val="left"/>
      <w:pPr>
        <w:ind w:left="720" w:hanging="360"/>
      </w:pPr>
      <w:rPr>
        <w:rFonts w:ascii="Symbol" w:hAnsi="Symbol"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F620E"/>
    <w:multiLevelType w:val="hybridMultilevel"/>
    <w:tmpl w:val="BBBA509E"/>
    <w:lvl w:ilvl="0" w:tplc="512EACA2">
      <w:start w:val="1"/>
      <w:numFmt w:val="bullet"/>
      <w:lvlText w:val="-"/>
      <w:lvlJc w:val="left"/>
      <w:pPr>
        <w:ind w:left="720" w:hanging="360"/>
      </w:pPr>
      <w:rPr>
        <w:rFonts w:ascii="Symbol" w:hAnsi="Symbol" w:hint="default"/>
      </w:rPr>
    </w:lvl>
    <w:lvl w:ilvl="1" w:tplc="3C0E4A2A">
      <w:start w:val="1"/>
      <w:numFmt w:val="bullet"/>
      <w:lvlText w:val="o"/>
      <w:lvlJc w:val="left"/>
      <w:pPr>
        <w:ind w:left="1440" w:hanging="360"/>
      </w:pPr>
      <w:rPr>
        <w:rFonts w:ascii="Courier New" w:hAnsi="Courier New" w:hint="default"/>
      </w:rPr>
    </w:lvl>
    <w:lvl w:ilvl="2" w:tplc="C1E4C6EA">
      <w:start w:val="1"/>
      <w:numFmt w:val="bullet"/>
      <w:lvlText w:val=""/>
      <w:lvlJc w:val="left"/>
      <w:pPr>
        <w:ind w:left="2160" w:hanging="360"/>
      </w:pPr>
      <w:rPr>
        <w:rFonts w:ascii="Wingdings" w:hAnsi="Wingdings" w:hint="default"/>
      </w:rPr>
    </w:lvl>
    <w:lvl w:ilvl="3" w:tplc="A2A07F4A">
      <w:start w:val="1"/>
      <w:numFmt w:val="bullet"/>
      <w:lvlText w:val=""/>
      <w:lvlJc w:val="left"/>
      <w:pPr>
        <w:ind w:left="2880" w:hanging="360"/>
      </w:pPr>
      <w:rPr>
        <w:rFonts w:ascii="Symbol" w:hAnsi="Symbol" w:hint="default"/>
      </w:rPr>
    </w:lvl>
    <w:lvl w:ilvl="4" w:tplc="A7C26076">
      <w:start w:val="1"/>
      <w:numFmt w:val="bullet"/>
      <w:lvlText w:val="o"/>
      <w:lvlJc w:val="left"/>
      <w:pPr>
        <w:ind w:left="3600" w:hanging="360"/>
      </w:pPr>
      <w:rPr>
        <w:rFonts w:ascii="Courier New" w:hAnsi="Courier New" w:hint="default"/>
      </w:rPr>
    </w:lvl>
    <w:lvl w:ilvl="5" w:tplc="0108D494">
      <w:start w:val="1"/>
      <w:numFmt w:val="bullet"/>
      <w:lvlText w:val=""/>
      <w:lvlJc w:val="left"/>
      <w:pPr>
        <w:ind w:left="4320" w:hanging="360"/>
      </w:pPr>
      <w:rPr>
        <w:rFonts w:ascii="Wingdings" w:hAnsi="Wingdings" w:hint="default"/>
      </w:rPr>
    </w:lvl>
    <w:lvl w:ilvl="6" w:tplc="BAF289A6">
      <w:start w:val="1"/>
      <w:numFmt w:val="bullet"/>
      <w:lvlText w:val=""/>
      <w:lvlJc w:val="left"/>
      <w:pPr>
        <w:ind w:left="5040" w:hanging="360"/>
      </w:pPr>
      <w:rPr>
        <w:rFonts w:ascii="Symbol" w:hAnsi="Symbol" w:hint="default"/>
      </w:rPr>
    </w:lvl>
    <w:lvl w:ilvl="7" w:tplc="093A4720">
      <w:start w:val="1"/>
      <w:numFmt w:val="bullet"/>
      <w:lvlText w:val="o"/>
      <w:lvlJc w:val="left"/>
      <w:pPr>
        <w:ind w:left="5760" w:hanging="360"/>
      </w:pPr>
      <w:rPr>
        <w:rFonts w:ascii="Courier New" w:hAnsi="Courier New" w:hint="default"/>
      </w:rPr>
    </w:lvl>
    <w:lvl w:ilvl="8" w:tplc="2668A646">
      <w:start w:val="1"/>
      <w:numFmt w:val="bullet"/>
      <w:lvlText w:val=""/>
      <w:lvlJc w:val="left"/>
      <w:pPr>
        <w:ind w:left="6480" w:hanging="360"/>
      </w:pPr>
      <w:rPr>
        <w:rFonts w:ascii="Wingdings" w:hAnsi="Wingdings" w:hint="default"/>
      </w:rPr>
    </w:lvl>
  </w:abstractNum>
  <w:abstractNum w:abstractNumId="5" w15:restartNumberingAfterBreak="0">
    <w:nsid w:val="0F486A26"/>
    <w:multiLevelType w:val="hybridMultilevel"/>
    <w:tmpl w:val="1700D536"/>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4562F"/>
    <w:multiLevelType w:val="hybridMultilevel"/>
    <w:tmpl w:val="FC2023AC"/>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215905"/>
    <w:multiLevelType w:val="hybridMultilevel"/>
    <w:tmpl w:val="D7402FBA"/>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A523F"/>
    <w:multiLevelType w:val="hybridMultilevel"/>
    <w:tmpl w:val="DE0E4FA2"/>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C126B0"/>
    <w:multiLevelType w:val="hybridMultilevel"/>
    <w:tmpl w:val="4E0C9462"/>
    <w:lvl w:ilvl="0" w:tplc="D7765BFA">
      <w:start w:val="1"/>
      <w:numFmt w:val="bullet"/>
      <w:lvlText w:val=""/>
      <w:lvlJc w:val="left"/>
      <w:pPr>
        <w:ind w:left="720" w:hanging="360"/>
      </w:pPr>
      <w:rPr>
        <w:rFonts w:ascii="Symbol" w:hAnsi="Symbol" w:hint="default"/>
      </w:rPr>
    </w:lvl>
    <w:lvl w:ilvl="1" w:tplc="09AC6D1A">
      <w:start w:val="1"/>
      <w:numFmt w:val="bullet"/>
      <w:lvlText w:val="o"/>
      <w:lvlJc w:val="left"/>
      <w:pPr>
        <w:ind w:left="1440" w:hanging="360"/>
      </w:pPr>
      <w:rPr>
        <w:rFonts w:ascii="Courier New" w:hAnsi="Courier New" w:hint="default"/>
      </w:rPr>
    </w:lvl>
    <w:lvl w:ilvl="2" w:tplc="F044FE66">
      <w:start w:val="1"/>
      <w:numFmt w:val="bullet"/>
      <w:lvlText w:val=""/>
      <w:lvlJc w:val="left"/>
      <w:pPr>
        <w:ind w:left="2160" w:hanging="360"/>
      </w:pPr>
      <w:rPr>
        <w:rFonts w:ascii="Wingdings" w:hAnsi="Wingdings" w:hint="default"/>
      </w:rPr>
    </w:lvl>
    <w:lvl w:ilvl="3" w:tplc="4D448486">
      <w:start w:val="1"/>
      <w:numFmt w:val="bullet"/>
      <w:lvlText w:val=""/>
      <w:lvlJc w:val="left"/>
      <w:pPr>
        <w:ind w:left="2880" w:hanging="360"/>
      </w:pPr>
      <w:rPr>
        <w:rFonts w:ascii="Symbol" w:hAnsi="Symbol" w:hint="default"/>
      </w:rPr>
    </w:lvl>
    <w:lvl w:ilvl="4" w:tplc="8B3E3676">
      <w:start w:val="1"/>
      <w:numFmt w:val="bullet"/>
      <w:lvlText w:val="o"/>
      <w:lvlJc w:val="left"/>
      <w:pPr>
        <w:ind w:left="3600" w:hanging="360"/>
      </w:pPr>
      <w:rPr>
        <w:rFonts w:ascii="Courier New" w:hAnsi="Courier New" w:hint="default"/>
      </w:rPr>
    </w:lvl>
    <w:lvl w:ilvl="5" w:tplc="B7C0E358">
      <w:start w:val="1"/>
      <w:numFmt w:val="bullet"/>
      <w:lvlText w:val=""/>
      <w:lvlJc w:val="left"/>
      <w:pPr>
        <w:ind w:left="4320" w:hanging="360"/>
      </w:pPr>
      <w:rPr>
        <w:rFonts w:ascii="Wingdings" w:hAnsi="Wingdings" w:hint="default"/>
      </w:rPr>
    </w:lvl>
    <w:lvl w:ilvl="6" w:tplc="613CD03C">
      <w:start w:val="1"/>
      <w:numFmt w:val="bullet"/>
      <w:lvlText w:val=""/>
      <w:lvlJc w:val="left"/>
      <w:pPr>
        <w:ind w:left="5040" w:hanging="360"/>
      </w:pPr>
      <w:rPr>
        <w:rFonts w:ascii="Symbol" w:hAnsi="Symbol" w:hint="default"/>
      </w:rPr>
    </w:lvl>
    <w:lvl w:ilvl="7" w:tplc="0B52B376">
      <w:start w:val="1"/>
      <w:numFmt w:val="bullet"/>
      <w:lvlText w:val="o"/>
      <w:lvlJc w:val="left"/>
      <w:pPr>
        <w:ind w:left="5760" w:hanging="360"/>
      </w:pPr>
      <w:rPr>
        <w:rFonts w:ascii="Courier New" w:hAnsi="Courier New" w:hint="default"/>
      </w:rPr>
    </w:lvl>
    <w:lvl w:ilvl="8" w:tplc="3926BBE8">
      <w:start w:val="1"/>
      <w:numFmt w:val="bullet"/>
      <w:lvlText w:val=""/>
      <w:lvlJc w:val="left"/>
      <w:pPr>
        <w:ind w:left="6480" w:hanging="360"/>
      </w:pPr>
      <w:rPr>
        <w:rFonts w:ascii="Wingdings" w:hAnsi="Wingdings" w:hint="default"/>
      </w:rPr>
    </w:lvl>
  </w:abstractNum>
  <w:abstractNum w:abstractNumId="10" w15:restartNumberingAfterBreak="0">
    <w:nsid w:val="1AECA320"/>
    <w:multiLevelType w:val="hybridMultilevel"/>
    <w:tmpl w:val="F9D644B2"/>
    <w:lvl w:ilvl="0" w:tplc="C0704292">
      <w:start w:val="1"/>
      <w:numFmt w:val="bullet"/>
      <w:lvlText w:val=""/>
      <w:lvlJc w:val="left"/>
      <w:pPr>
        <w:ind w:left="720" w:hanging="360"/>
      </w:pPr>
      <w:rPr>
        <w:rFonts w:ascii="Symbol" w:hAnsi="Symbol" w:hint="default"/>
      </w:rPr>
    </w:lvl>
    <w:lvl w:ilvl="1" w:tplc="4606AD82">
      <w:start w:val="1"/>
      <w:numFmt w:val="bullet"/>
      <w:lvlText w:val="o"/>
      <w:lvlJc w:val="left"/>
      <w:pPr>
        <w:ind w:left="1440" w:hanging="360"/>
      </w:pPr>
      <w:rPr>
        <w:rFonts w:ascii="Courier New" w:hAnsi="Courier New" w:hint="default"/>
      </w:rPr>
    </w:lvl>
    <w:lvl w:ilvl="2" w:tplc="C850546A">
      <w:start w:val="1"/>
      <w:numFmt w:val="bullet"/>
      <w:lvlText w:val=""/>
      <w:lvlJc w:val="left"/>
      <w:pPr>
        <w:ind w:left="2160" w:hanging="360"/>
      </w:pPr>
      <w:rPr>
        <w:rFonts w:ascii="Wingdings" w:hAnsi="Wingdings" w:hint="default"/>
      </w:rPr>
    </w:lvl>
    <w:lvl w:ilvl="3" w:tplc="DCECE6EA">
      <w:start w:val="1"/>
      <w:numFmt w:val="bullet"/>
      <w:lvlText w:val="-"/>
      <w:lvlJc w:val="left"/>
      <w:pPr>
        <w:ind w:left="2880" w:hanging="360"/>
      </w:pPr>
      <w:rPr>
        <w:rFonts w:ascii="Symbol" w:hAnsi="Symbol" w:hint="default"/>
      </w:rPr>
    </w:lvl>
    <w:lvl w:ilvl="4" w:tplc="53BCA4CA">
      <w:start w:val="1"/>
      <w:numFmt w:val="bullet"/>
      <w:lvlText w:val="o"/>
      <w:lvlJc w:val="left"/>
      <w:pPr>
        <w:ind w:left="3600" w:hanging="360"/>
      </w:pPr>
      <w:rPr>
        <w:rFonts w:ascii="Courier New" w:hAnsi="Courier New" w:hint="default"/>
      </w:rPr>
    </w:lvl>
    <w:lvl w:ilvl="5" w:tplc="8788CE70">
      <w:start w:val="1"/>
      <w:numFmt w:val="bullet"/>
      <w:lvlText w:val=""/>
      <w:lvlJc w:val="left"/>
      <w:pPr>
        <w:ind w:left="4320" w:hanging="360"/>
      </w:pPr>
      <w:rPr>
        <w:rFonts w:ascii="Wingdings" w:hAnsi="Wingdings" w:hint="default"/>
      </w:rPr>
    </w:lvl>
    <w:lvl w:ilvl="6" w:tplc="4FF6DF0A">
      <w:start w:val="1"/>
      <w:numFmt w:val="bullet"/>
      <w:lvlText w:val=""/>
      <w:lvlJc w:val="left"/>
      <w:pPr>
        <w:ind w:left="5040" w:hanging="360"/>
      </w:pPr>
      <w:rPr>
        <w:rFonts w:ascii="Symbol" w:hAnsi="Symbol" w:hint="default"/>
      </w:rPr>
    </w:lvl>
    <w:lvl w:ilvl="7" w:tplc="2398D71E">
      <w:start w:val="1"/>
      <w:numFmt w:val="bullet"/>
      <w:lvlText w:val="o"/>
      <w:lvlJc w:val="left"/>
      <w:pPr>
        <w:ind w:left="5760" w:hanging="360"/>
      </w:pPr>
      <w:rPr>
        <w:rFonts w:ascii="Courier New" w:hAnsi="Courier New" w:hint="default"/>
      </w:rPr>
    </w:lvl>
    <w:lvl w:ilvl="8" w:tplc="5972E874">
      <w:start w:val="1"/>
      <w:numFmt w:val="bullet"/>
      <w:lvlText w:val=""/>
      <w:lvlJc w:val="left"/>
      <w:pPr>
        <w:ind w:left="6480" w:hanging="360"/>
      </w:pPr>
      <w:rPr>
        <w:rFonts w:ascii="Wingdings" w:hAnsi="Wingdings" w:hint="default"/>
      </w:rPr>
    </w:lvl>
  </w:abstractNum>
  <w:abstractNum w:abstractNumId="11" w15:restartNumberingAfterBreak="0">
    <w:nsid w:val="1FE6CD0B"/>
    <w:multiLevelType w:val="hybridMultilevel"/>
    <w:tmpl w:val="0388C816"/>
    <w:lvl w:ilvl="0" w:tplc="6A1881E0">
      <w:start w:val="1"/>
      <w:numFmt w:val="bullet"/>
      <w:lvlText w:val=""/>
      <w:lvlJc w:val="left"/>
      <w:pPr>
        <w:ind w:left="720" w:hanging="360"/>
      </w:pPr>
      <w:rPr>
        <w:rFonts w:ascii="Symbol" w:hAnsi="Symbol" w:hint="default"/>
      </w:rPr>
    </w:lvl>
    <w:lvl w:ilvl="1" w:tplc="DDAA6FE6">
      <w:start w:val="1"/>
      <w:numFmt w:val="bullet"/>
      <w:lvlText w:val="o"/>
      <w:lvlJc w:val="left"/>
      <w:pPr>
        <w:ind w:left="1440" w:hanging="360"/>
      </w:pPr>
      <w:rPr>
        <w:rFonts w:ascii="Courier New" w:hAnsi="Courier New" w:hint="default"/>
      </w:rPr>
    </w:lvl>
    <w:lvl w:ilvl="2" w:tplc="4F3C021E">
      <w:start w:val="1"/>
      <w:numFmt w:val="bullet"/>
      <w:lvlText w:val=""/>
      <w:lvlJc w:val="left"/>
      <w:pPr>
        <w:ind w:left="2160" w:hanging="360"/>
      </w:pPr>
      <w:rPr>
        <w:rFonts w:ascii="Wingdings" w:hAnsi="Wingdings" w:hint="default"/>
      </w:rPr>
    </w:lvl>
    <w:lvl w:ilvl="3" w:tplc="B714102A">
      <w:start w:val="1"/>
      <w:numFmt w:val="bullet"/>
      <w:lvlText w:val="-"/>
      <w:lvlJc w:val="left"/>
      <w:pPr>
        <w:ind w:left="2880" w:hanging="360"/>
      </w:pPr>
      <w:rPr>
        <w:rFonts w:ascii="Symbol" w:hAnsi="Symbol" w:hint="default"/>
      </w:rPr>
    </w:lvl>
    <w:lvl w:ilvl="4" w:tplc="5ECACDAA">
      <w:start w:val="1"/>
      <w:numFmt w:val="bullet"/>
      <w:lvlText w:val="o"/>
      <w:lvlJc w:val="left"/>
      <w:pPr>
        <w:ind w:left="3600" w:hanging="360"/>
      </w:pPr>
      <w:rPr>
        <w:rFonts w:ascii="Courier New" w:hAnsi="Courier New" w:hint="default"/>
      </w:rPr>
    </w:lvl>
    <w:lvl w:ilvl="5" w:tplc="76308842">
      <w:start w:val="1"/>
      <w:numFmt w:val="bullet"/>
      <w:lvlText w:val=""/>
      <w:lvlJc w:val="left"/>
      <w:pPr>
        <w:ind w:left="4320" w:hanging="360"/>
      </w:pPr>
      <w:rPr>
        <w:rFonts w:ascii="Wingdings" w:hAnsi="Wingdings" w:hint="default"/>
      </w:rPr>
    </w:lvl>
    <w:lvl w:ilvl="6" w:tplc="E88270E4">
      <w:start w:val="1"/>
      <w:numFmt w:val="bullet"/>
      <w:lvlText w:val=""/>
      <w:lvlJc w:val="left"/>
      <w:pPr>
        <w:ind w:left="5040" w:hanging="360"/>
      </w:pPr>
      <w:rPr>
        <w:rFonts w:ascii="Symbol" w:hAnsi="Symbol" w:hint="default"/>
      </w:rPr>
    </w:lvl>
    <w:lvl w:ilvl="7" w:tplc="72A22304">
      <w:start w:val="1"/>
      <w:numFmt w:val="bullet"/>
      <w:lvlText w:val="o"/>
      <w:lvlJc w:val="left"/>
      <w:pPr>
        <w:ind w:left="5760" w:hanging="360"/>
      </w:pPr>
      <w:rPr>
        <w:rFonts w:ascii="Courier New" w:hAnsi="Courier New" w:hint="default"/>
      </w:rPr>
    </w:lvl>
    <w:lvl w:ilvl="8" w:tplc="AA2AB542">
      <w:start w:val="1"/>
      <w:numFmt w:val="bullet"/>
      <w:lvlText w:val=""/>
      <w:lvlJc w:val="left"/>
      <w:pPr>
        <w:ind w:left="6480" w:hanging="360"/>
      </w:pPr>
      <w:rPr>
        <w:rFonts w:ascii="Wingdings" w:hAnsi="Wingdings" w:hint="default"/>
      </w:rPr>
    </w:lvl>
  </w:abstractNum>
  <w:abstractNum w:abstractNumId="12" w15:restartNumberingAfterBreak="0">
    <w:nsid w:val="20812E89"/>
    <w:multiLevelType w:val="hybridMultilevel"/>
    <w:tmpl w:val="3BEE6A9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3C20ECE"/>
    <w:multiLevelType w:val="hybridMultilevel"/>
    <w:tmpl w:val="477A67E8"/>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AC17B5"/>
    <w:multiLevelType w:val="hybridMultilevel"/>
    <w:tmpl w:val="65689DEA"/>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981F7A"/>
    <w:multiLevelType w:val="hybridMultilevel"/>
    <w:tmpl w:val="A4C6BD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828A3E"/>
    <w:multiLevelType w:val="hybridMultilevel"/>
    <w:tmpl w:val="1506F42E"/>
    <w:lvl w:ilvl="0" w:tplc="4A783C22">
      <w:start w:val="1"/>
      <w:numFmt w:val="bullet"/>
      <w:lvlText w:val="-"/>
      <w:lvlJc w:val="left"/>
      <w:pPr>
        <w:ind w:left="720" w:hanging="360"/>
      </w:pPr>
      <w:rPr>
        <w:rFonts w:ascii="Symbol" w:hAnsi="Symbol" w:hint="default"/>
      </w:rPr>
    </w:lvl>
    <w:lvl w:ilvl="1" w:tplc="4580CD42">
      <w:start w:val="1"/>
      <w:numFmt w:val="bullet"/>
      <w:lvlText w:val="o"/>
      <w:lvlJc w:val="left"/>
      <w:pPr>
        <w:ind w:left="1440" w:hanging="360"/>
      </w:pPr>
      <w:rPr>
        <w:rFonts w:ascii="Courier New" w:hAnsi="Courier New" w:hint="default"/>
      </w:rPr>
    </w:lvl>
    <w:lvl w:ilvl="2" w:tplc="F5660526">
      <w:start w:val="1"/>
      <w:numFmt w:val="bullet"/>
      <w:lvlText w:val=""/>
      <w:lvlJc w:val="left"/>
      <w:pPr>
        <w:ind w:left="2160" w:hanging="360"/>
      </w:pPr>
      <w:rPr>
        <w:rFonts w:ascii="Wingdings" w:hAnsi="Wingdings" w:hint="default"/>
      </w:rPr>
    </w:lvl>
    <w:lvl w:ilvl="3" w:tplc="E68C42C4">
      <w:start w:val="1"/>
      <w:numFmt w:val="bullet"/>
      <w:lvlText w:val=""/>
      <w:lvlJc w:val="left"/>
      <w:pPr>
        <w:ind w:left="2880" w:hanging="360"/>
      </w:pPr>
      <w:rPr>
        <w:rFonts w:ascii="Symbol" w:hAnsi="Symbol" w:hint="default"/>
      </w:rPr>
    </w:lvl>
    <w:lvl w:ilvl="4" w:tplc="BFE087F0">
      <w:start w:val="1"/>
      <w:numFmt w:val="bullet"/>
      <w:lvlText w:val="o"/>
      <w:lvlJc w:val="left"/>
      <w:pPr>
        <w:ind w:left="3600" w:hanging="360"/>
      </w:pPr>
      <w:rPr>
        <w:rFonts w:ascii="Courier New" w:hAnsi="Courier New" w:hint="default"/>
      </w:rPr>
    </w:lvl>
    <w:lvl w:ilvl="5" w:tplc="AB2AF292">
      <w:start w:val="1"/>
      <w:numFmt w:val="bullet"/>
      <w:lvlText w:val=""/>
      <w:lvlJc w:val="left"/>
      <w:pPr>
        <w:ind w:left="4320" w:hanging="360"/>
      </w:pPr>
      <w:rPr>
        <w:rFonts w:ascii="Wingdings" w:hAnsi="Wingdings" w:hint="default"/>
      </w:rPr>
    </w:lvl>
    <w:lvl w:ilvl="6" w:tplc="4C305BD4">
      <w:start w:val="1"/>
      <w:numFmt w:val="bullet"/>
      <w:lvlText w:val=""/>
      <w:lvlJc w:val="left"/>
      <w:pPr>
        <w:ind w:left="5040" w:hanging="360"/>
      </w:pPr>
      <w:rPr>
        <w:rFonts w:ascii="Symbol" w:hAnsi="Symbol" w:hint="default"/>
      </w:rPr>
    </w:lvl>
    <w:lvl w:ilvl="7" w:tplc="410CBE74">
      <w:start w:val="1"/>
      <w:numFmt w:val="bullet"/>
      <w:lvlText w:val="o"/>
      <w:lvlJc w:val="left"/>
      <w:pPr>
        <w:ind w:left="5760" w:hanging="360"/>
      </w:pPr>
      <w:rPr>
        <w:rFonts w:ascii="Courier New" w:hAnsi="Courier New" w:hint="default"/>
      </w:rPr>
    </w:lvl>
    <w:lvl w:ilvl="8" w:tplc="16806CE4">
      <w:start w:val="1"/>
      <w:numFmt w:val="bullet"/>
      <w:lvlText w:val=""/>
      <w:lvlJc w:val="left"/>
      <w:pPr>
        <w:ind w:left="6480" w:hanging="360"/>
      </w:pPr>
      <w:rPr>
        <w:rFonts w:ascii="Wingdings" w:hAnsi="Wingdings" w:hint="default"/>
      </w:rPr>
    </w:lvl>
  </w:abstractNum>
  <w:abstractNum w:abstractNumId="17" w15:restartNumberingAfterBreak="0">
    <w:nsid w:val="2D1820DC"/>
    <w:multiLevelType w:val="hybridMultilevel"/>
    <w:tmpl w:val="4120F82C"/>
    <w:lvl w:ilvl="0" w:tplc="04090001">
      <w:start w:val="1"/>
      <w:numFmt w:val="bullet"/>
      <w:lvlText w:val=""/>
      <w:lvlJc w:val="left"/>
      <w:pPr>
        <w:ind w:left="720" w:hanging="360"/>
      </w:pPr>
      <w:rPr>
        <w:rFonts w:ascii="Symbol" w:hAnsi="Symbol" w:hint="default"/>
        <w:spacing w:val="0"/>
        <w:w w:val="100"/>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2F8C59E5"/>
    <w:multiLevelType w:val="multilevel"/>
    <w:tmpl w:val="A4304B4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2FB1C8B3"/>
    <w:multiLevelType w:val="hybridMultilevel"/>
    <w:tmpl w:val="3CDE5F6C"/>
    <w:lvl w:ilvl="0" w:tplc="0F3E3090">
      <w:start w:val="1"/>
      <w:numFmt w:val="bullet"/>
      <w:lvlText w:val=""/>
      <w:lvlJc w:val="left"/>
      <w:pPr>
        <w:ind w:left="720" w:hanging="360"/>
      </w:pPr>
      <w:rPr>
        <w:rFonts w:ascii="Symbol" w:hAnsi="Symbol" w:hint="default"/>
      </w:rPr>
    </w:lvl>
    <w:lvl w:ilvl="1" w:tplc="936C33AC">
      <w:start w:val="1"/>
      <w:numFmt w:val="bullet"/>
      <w:lvlText w:val="o"/>
      <w:lvlJc w:val="left"/>
      <w:pPr>
        <w:ind w:left="1440" w:hanging="360"/>
      </w:pPr>
      <w:rPr>
        <w:rFonts w:ascii="Courier New" w:hAnsi="Courier New" w:hint="default"/>
      </w:rPr>
    </w:lvl>
    <w:lvl w:ilvl="2" w:tplc="DBB2C944">
      <w:start w:val="1"/>
      <w:numFmt w:val="bullet"/>
      <w:lvlText w:val=""/>
      <w:lvlJc w:val="left"/>
      <w:pPr>
        <w:ind w:left="2160" w:hanging="360"/>
      </w:pPr>
      <w:rPr>
        <w:rFonts w:ascii="Wingdings" w:hAnsi="Wingdings" w:hint="default"/>
      </w:rPr>
    </w:lvl>
    <w:lvl w:ilvl="3" w:tplc="F19C936E">
      <w:start w:val="1"/>
      <w:numFmt w:val="bullet"/>
      <w:lvlText w:val=""/>
      <w:lvlJc w:val="left"/>
      <w:pPr>
        <w:ind w:left="2880" w:hanging="360"/>
      </w:pPr>
      <w:rPr>
        <w:rFonts w:ascii="Symbol" w:hAnsi="Symbol" w:hint="default"/>
      </w:rPr>
    </w:lvl>
    <w:lvl w:ilvl="4" w:tplc="8A8A66F0">
      <w:start w:val="1"/>
      <w:numFmt w:val="bullet"/>
      <w:lvlText w:val="o"/>
      <w:lvlJc w:val="left"/>
      <w:pPr>
        <w:ind w:left="3600" w:hanging="360"/>
      </w:pPr>
      <w:rPr>
        <w:rFonts w:ascii="Courier New" w:hAnsi="Courier New" w:hint="default"/>
      </w:rPr>
    </w:lvl>
    <w:lvl w:ilvl="5" w:tplc="A3441316">
      <w:start w:val="1"/>
      <w:numFmt w:val="bullet"/>
      <w:lvlText w:val=""/>
      <w:lvlJc w:val="left"/>
      <w:pPr>
        <w:ind w:left="4320" w:hanging="360"/>
      </w:pPr>
      <w:rPr>
        <w:rFonts w:ascii="Wingdings" w:hAnsi="Wingdings" w:hint="default"/>
      </w:rPr>
    </w:lvl>
    <w:lvl w:ilvl="6" w:tplc="8BD6F226">
      <w:start w:val="1"/>
      <w:numFmt w:val="bullet"/>
      <w:lvlText w:val=""/>
      <w:lvlJc w:val="left"/>
      <w:pPr>
        <w:ind w:left="5040" w:hanging="360"/>
      </w:pPr>
      <w:rPr>
        <w:rFonts w:ascii="Symbol" w:hAnsi="Symbol" w:hint="default"/>
      </w:rPr>
    </w:lvl>
    <w:lvl w:ilvl="7" w:tplc="4F863504">
      <w:start w:val="1"/>
      <w:numFmt w:val="bullet"/>
      <w:lvlText w:val="o"/>
      <w:lvlJc w:val="left"/>
      <w:pPr>
        <w:ind w:left="5760" w:hanging="360"/>
      </w:pPr>
      <w:rPr>
        <w:rFonts w:ascii="Courier New" w:hAnsi="Courier New" w:hint="default"/>
      </w:rPr>
    </w:lvl>
    <w:lvl w:ilvl="8" w:tplc="2AC8BC64">
      <w:start w:val="1"/>
      <w:numFmt w:val="bullet"/>
      <w:lvlText w:val=""/>
      <w:lvlJc w:val="left"/>
      <w:pPr>
        <w:ind w:left="6480" w:hanging="360"/>
      </w:pPr>
      <w:rPr>
        <w:rFonts w:ascii="Wingdings" w:hAnsi="Wingdings" w:hint="default"/>
      </w:rPr>
    </w:lvl>
  </w:abstractNum>
  <w:abstractNum w:abstractNumId="20" w15:restartNumberingAfterBreak="0">
    <w:nsid w:val="2FE1003E"/>
    <w:multiLevelType w:val="hybridMultilevel"/>
    <w:tmpl w:val="0F22C8DA"/>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49E485B"/>
    <w:multiLevelType w:val="hybridMultilevel"/>
    <w:tmpl w:val="C1BCDA8E"/>
    <w:lvl w:ilvl="0" w:tplc="04090001">
      <w:start w:val="1"/>
      <w:numFmt w:val="bullet"/>
      <w:lvlText w:val=""/>
      <w:lvlJc w:val="left"/>
      <w:pPr>
        <w:ind w:left="720" w:hanging="360"/>
      </w:pPr>
      <w:rPr>
        <w:rFonts w:ascii="Symbol" w:hAnsi="Symbol" w:hint="default"/>
        <w:spacing w:val="0"/>
        <w:w w:val="100"/>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92E4ECE"/>
    <w:multiLevelType w:val="hybridMultilevel"/>
    <w:tmpl w:val="FD949CE6"/>
    <w:lvl w:ilvl="0" w:tplc="3F0E4BB6">
      <w:start w:val="1"/>
      <w:numFmt w:val="decimal"/>
      <w:lvlText w:val="%1."/>
      <w:lvlJc w:val="left"/>
      <w:pPr>
        <w:ind w:left="720" w:hanging="360"/>
      </w:pPr>
      <w:rPr>
        <w:rFonts w:ascii="Times New Roman" w:hAnsi="Times New Roman"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656488"/>
    <w:multiLevelType w:val="hybridMultilevel"/>
    <w:tmpl w:val="68283726"/>
    <w:lvl w:ilvl="0" w:tplc="A7C6E43C">
      <w:start w:val="1"/>
      <w:numFmt w:val="bullet"/>
      <w:lvlText w:val=""/>
      <w:lvlJc w:val="left"/>
      <w:pPr>
        <w:ind w:left="2150" w:hanging="360"/>
      </w:pPr>
      <w:rPr>
        <w:rFonts w:ascii="Symbol" w:eastAsiaTheme="minorHAnsi" w:hAnsi="Symbol" w:cs="Times New Roman" w:hint="default"/>
      </w:rPr>
    </w:lvl>
    <w:lvl w:ilvl="1" w:tplc="04090003">
      <w:start w:val="1"/>
      <w:numFmt w:val="bullet"/>
      <w:lvlText w:val="o"/>
      <w:lvlJc w:val="left"/>
      <w:pPr>
        <w:ind w:left="2870" w:hanging="360"/>
      </w:pPr>
      <w:rPr>
        <w:rFonts w:ascii="Courier New" w:hAnsi="Courier New" w:cs="Courier New" w:hint="default"/>
      </w:rPr>
    </w:lvl>
    <w:lvl w:ilvl="2" w:tplc="04090005">
      <w:start w:val="1"/>
      <w:numFmt w:val="bullet"/>
      <w:lvlText w:val=""/>
      <w:lvlJc w:val="left"/>
      <w:pPr>
        <w:ind w:left="3590" w:hanging="360"/>
      </w:pPr>
      <w:rPr>
        <w:rFonts w:ascii="Wingdings" w:hAnsi="Wingdings" w:hint="default"/>
      </w:rPr>
    </w:lvl>
    <w:lvl w:ilvl="3" w:tplc="04090001">
      <w:start w:val="1"/>
      <w:numFmt w:val="bullet"/>
      <w:lvlText w:val=""/>
      <w:lvlJc w:val="left"/>
      <w:pPr>
        <w:ind w:left="4310" w:hanging="360"/>
      </w:pPr>
      <w:rPr>
        <w:rFonts w:ascii="Symbol" w:hAnsi="Symbol" w:hint="default"/>
      </w:rPr>
    </w:lvl>
    <w:lvl w:ilvl="4" w:tplc="04090003">
      <w:start w:val="1"/>
      <w:numFmt w:val="bullet"/>
      <w:lvlText w:val="o"/>
      <w:lvlJc w:val="left"/>
      <w:pPr>
        <w:ind w:left="5030" w:hanging="360"/>
      </w:pPr>
      <w:rPr>
        <w:rFonts w:ascii="Courier New" w:hAnsi="Courier New" w:cs="Courier New" w:hint="default"/>
      </w:rPr>
    </w:lvl>
    <w:lvl w:ilvl="5" w:tplc="04090005">
      <w:start w:val="1"/>
      <w:numFmt w:val="bullet"/>
      <w:lvlText w:val=""/>
      <w:lvlJc w:val="left"/>
      <w:pPr>
        <w:ind w:left="5750" w:hanging="360"/>
      </w:pPr>
      <w:rPr>
        <w:rFonts w:ascii="Wingdings" w:hAnsi="Wingdings" w:hint="default"/>
      </w:rPr>
    </w:lvl>
    <w:lvl w:ilvl="6" w:tplc="04090001">
      <w:start w:val="1"/>
      <w:numFmt w:val="bullet"/>
      <w:lvlText w:val=""/>
      <w:lvlJc w:val="left"/>
      <w:pPr>
        <w:ind w:left="6470" w:hanging="360"/>
      </w:pPr>
      <w:rPr>
        <w:rFonts w:ascii="Symbol" w:hAnsi="Symbol" w:hint="default"/>
      </w:rPr>
    </w:lvl>
    <w:lvl w:ilvl="7" w:tplc="04090003">
      <w:start w:val="1"/>
      <w:numFmt w:val="bullet"/>
      <w:lvlText w:val="o"/>
      <w:lvlJc w:val="left"/>
      <w:pPr>
        <w:ind w:left="7190" w:hanging="360"/>
      </w:pPr>
      <w:rPr>
        <w:rFonts w:ascii="Courier New" w:hAnsi="Courier New" w:cs="Courier New" w:hint="default"/>
      </w:rPr>
    </w:lvl>
    <w:lvl w:ilvl="8" w:tplc="04090005">
      <w:start w:val="1"/>
      <w:numFmt w:val="bullet"/>
      <w:lvlText w:val=""/>
      <w:lvlJc w:val="left"/>
      <w:pPr>
        <w:ind w:left="7910" w:hanging="360"/>
      </w:pPr>
      <w:rPr>
        <w:rFonts w:ascii="Wingdings" w:hAnsi="Wingdings" w:hint="default"/>
      </w:rPr>
    </w:lvl>
  </w:abstractNum>
  <w:abstractNum w:abstractNumId="24" w15:restartNumberingAfterBreak="0">
    <w:nsid w:val="4049E4A0"/>
    <w:multiLevelType w:val="hybridMultilevel"/>
    <w:tmpl w:val="AAB2234A"/>
    <w:lvl w:ilvl="0" w:tplc="25C8B1A8">
      <w:start w:val="1"/>
      <w:numFmt w:val="decimal"/>
      <w:lvlText w:val="⇨"/>
      <w:lvlJc w:val="left"/>
      <w:pPr>
        <w:ind w:left="720" w:hanging="360"/>
      </w:pPr>
    </w:lvl>
    <w:lvl w:ilvl="1" w:tplc="276227B8">
      <w:start w:val="1"/>
      <w:numFmt w:val="lowerLetter"/>
      <w:lvlText w:val="%2."/>
      <w:lvlJc w:val="left"/>
      <w:pPr>
        <w:ind w:left="1440" w:hanging="360"/>
      </w:pPr>
    </w:lvl>
    <w:lvl w:ilvl="2" w:tplc="075245F2">
      <w:start w:val="1"/>
      <w:numFmt w:val="lowerRoman"/>
      <w:lvlText w:val="%3."/>
      <w:lvlJc w:val="right"/>
      <w:pPr>
        <w:ind w:left="2160" w:hanging="180"/>
      </w:pPr>
    </w:lvl>
    <w:lvl w:ilvl="3" w:tplc="A3406F4A">
      <w:start w:val="1"/>
      <w:numFmt w:val="decimal"/>
      <w:lvlText w:val="%4."/>
      <w:lvlJc w:val="left"/>
      <w:pPr>
        <w:ind w:left="2880" w:hanging="360"/>
      </w:pPr>
    </w:lvl>
    <w:lvl w:ilvl="4" w:tplc="0CE638C0">
      <w:start w:val="1"/>
      <w:numFmt w:val="lowerLetter"/>
      <w:lvlText w:val="%5."/>
      <w:lvlJc w:val="left"/>
      <w:pPr>
        <w:ind w:left="3600" w:hanging="360"/>
      </w:pPr>
    </w:lvl>
    <w:lvl w:ilvl="5" w:tplc="76949A9C">
      <w:start w:val="1"/>
      <w:numFmt w:val="lowerRoman"/>
      <w:lvlText w:val="%6."/>
      <w:lvlJc w:val="right"/>
      <w:pPr>
        <w:ind w:left="4320" w:hanging="180"/>
      </w:pPr>
    </w:lvl>
    <w:lvl w:ilvl="6" w:tplc="EDD46B16">
      <w:start w:val="1"/>
      <w:numFmt w:val="decimal"/>
      <w:lvlText w:val="%7."/>
      <w:lvlJc w:val="left"/>
      <w:pPr>
        <w:ind w:left="5040" w:hanging="360"/>
      </w:pPr>
    </w:lvl>
    <w:lvl w:ilvl="7" w:tplc="CD060AB4">
      <w:start w:val="1"/>
      <w:numFmt w:val="lowerLetter"/>
      <w:lvlText w:val="%8."/>
      <w:lvlJc w:val="left"/>
      <w:pPr>
        <w:ind w:left="5760" w:hanging="360"/>
      </w:pPr>
    </w:lvl>
    <w:lvl w:ilvl="8" w:tplc="EC0AB928">
      <w:start w:val="1"/>
      <w:numFmt w:val="lowerRoman"/>
      <w:lvlText w:val="%9."/>
      <w:lvlJc w:val="right"/>
      <w:pPr>
        <w:ind w:left="6480" w:hanging="180"/>
      </w:pPr>
    </w:lvl>
  </w:abstractNum>
  <w:abstractNum w:abstractNumId="25" w15:restartNumberingAfterBreak="0">
    <w:nsid w:val="47363213"/>
    <w:multiLevelType w:val="hybridMultilevel"/>
    <w:tmpl w:val="901E793E"/>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BB6157"/>
    <w:multiLevelType w:val="hybridMultilevel"/>
    <w:tmpl w:val="15943924"/>
    <w:lvl w:ilvl="0" w:tplc="8FF2A9E6">
      <w:numFmt w:val="bullet"/>
      <w:lvlText w:val="-"/>
      <w:lvlJc w:val="left"/>
      <w:pPr>
        <w:ind w:left="113" w:hanging="164"/>
      </w:pPr>
      <w:rPr>
        <w:rFonts w:ascii="Times New Roman" w:eastAsia="Times New Roman" w:hAnsi="Times New Roman" w:cs="Times New Roman" w:hint="default"/>
        <w:b w:val="0"/>
        <w:bCs w:val="0"/>
        <w:i w:val="0"/>
        <w:iCs w:val="0"/>
        <w:spacing w:val="0"/>
        <w:w w:val="100"/>
        <w:sz w:val="28"/>
        <w:szCs w:val="28"/>
        <w:lang w:val="vi" w:eastAsia="en-US" w:bidi="ar-SA"/>
      </w:rPr>
    </w:lvl>
    <w:lvl w:ilvl="1" w:tplc="89227494">
      <w:numFmt w:val="bullet"/>
      <w:lvlText w:val="•"/>
      <w:lvlJc w:val="left"/>
      <w:pPr>
        <w:ind w:left="631" w:hanging="164"/>
      </w:pPr>
      <w:rPr>
        <w:rFonts w:hint="default"/>
        <w:lang w:val="vi" w:eastAsia="en-US" w:bidi="ar-SA"/>
      </w:rPr>
    </w:lvl>
    <w:lvl w:ilvl="2" w:tplc="EE329C58">
      <w:numFmt w:val="bullet"/>
      <w:lvlText w:val="•"/>
      <w:lvlJc w:val="left"/>
      <w:pPr>
        <w:ind w:left="1142" w:hanging="164"/>
      </w:pPr>
      <w:rPr>
        <w:rFonts w:hint="default"/>
        <w:lang w:val="vi" w:eastAsia="en-US" w:bidi="ar-SA"/>
      </w:rPr>
    </w:lvl>
    <w:lvl w:ilvl="3" w:tplc="787A55C6">
      <w:numFmt w:val="bullet"/>
      <w:lvlText w:val="•"/>
      <w:lvlJc w:val="left"/>
      <w:pPr>
        <w:ind w:left="1654" w:hanging="164"/>
      </w:pPr>
      <w:rPr>
        <w:rFonts w:hint="default"/>
        <w:lang w:val="vi" w:eastAsia="en-US" w:bidi="ar-SA"/>
      </w:rPr>
    </w:lvl>
    <w:lvl w:ilvl="4" w:tplc="038EC9A4">
      <w:numFmt w:val="bullet"/>
      <w:lvlText w:val="•"/>
      <w:lvlJc w:val="left"/>
      <w:pPr>
        <w:ind w:left="2165" w:hanging="164"/>
      </w:pPr>
      <w:rPr>
        <w:rFonts w:hint="default"/>
        <w:lang w:val="vi" w:eastAsia="en-US" w:bidi="ar-SA"/>
      </w:rPr>
    </w:lvl>
    <w:lvl w:ilvl="5" w:tplc="28EC283A">
      <w:numFmt w:val="bullet"/>
      <w:lvlText w:val="•"/>
      <w:lvlJc w:val="left"/>
      <w:pPr>
        <w:ind w:left="2677" w:hanging="164"/>
      </w:pPr>
      <w:rPr>
        <w:rFonts w:hint="default"/>
        <w:lang w:val="vi" w:eastAsia="en-US" w:bidi="ar-SA"/>
      </w:rPr>
    </w:lvl>
    <w:lvl w:ilvl="6" w:tplc="B8343C0E">
      <w:numFmt w:val="bullet"/>
      <w:lvlText w:val="•"/>
      <w:lvlJc w:val="left"/>
      <w:pPr>
        <w:ind w:left="3188" w:hanging="164"/>
      </w:pPr>
      <w:rPr>
        <w:rFonts w:hint="default"/>
        <w:lang w:val="vi" w:eastAsia="en-US" w:bidi="ar-SA"/>
      </w:rPr>
    </w:lvl>
    <w:lvl w:ilvl="7" w:tplc="73CE0232">
      <w:numFmt w:val="bullet"/>
      <w:lvlText w:val="•"/>
      <w:lvlJc w:val="left"/>
      <w:pPr>
        <w:ind w:left="3699" w:hanging="164"/>
      </w:pPr>
      <w:rPr>
        <w:rFonts w:hint="default"/>
        <w:lang w:val="vi" w:eastAsia="en-US" w:bidi="ar-SA"/>
      </w:rPr>
    </w:lvl>
    <w:lvl w:ilvl="8" w:tplc="B44084EC">
      <w:numFmt w:val="bullet"/>
      <w:lvlText w:val="•"/>
      <w:lvlJc w:val="left"/>
      <w:pPr>
        <w:ind w:left="4211" w:hanging="164"/>
      </w:pPr>
      <w:rPr>
        <w:rFonts w:hint="default"/>
        <w:lang w:val="vi" w:eastAsia="en-US" w:bidi="ar-SA"/>
      </w:rPr>
    </w:lvl>
  </w:abstractNum>
  <w:abstractNum w:abstractNumId="27" w15:restartNumberingAfterBreak="0">
    <w:nsid w:val="4A334927"/>
    <w:multiLevelType w:val="hybridMultilevel"/>
    <w:tmpl w:val="1E60ACB8"/>
    <w:lvl w:ilvl="0" w:tplc="6F905CCC">
      <w:numFmt w:val="bullet"/>
      <w:lvlText w:val="-"/>
      <w:lvlJc w:val="left"/>
      <w:pPr>
        <w:ind w:left="720" w:hanging="360"/>
      </w:pPr>
      <w:rPr>
        <w:rFonts w:ascii="Times New Roman" w:eastAsia="Times New Roman" w:hAnsi="Times New Roman" w:cs="Times New Roman" w:hint="default"/>
        <w:spacing w:val="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8DE92"/>
    <w:multiLevelType w:val="hybridMultilevel"/>
    <w:tmpl w:val="4C023BFE"/>
    <w:lvl w:ilvl="0" w:tplc="04E87C70">
      <w:start w:val="1"/>
      <w:numFmt w:val="bullet"/>
      <w:lvlText w:val="-"/>
      <w:lvlJc w:val="left"/>
      <w:pPr>
        <w:ind w:left="720" w:hanging="360"/>
      </w:pPr>
      <w:rPr>
        <w:rFonts w:ascii="Symbol" w:hAnsi="Symbol" w:hint="default"/>
      </w:rPr>
    </w:lvl>
    <w:lvl w:ilvl="1" w:tplc="47585272">
      <w:start w:val="1"/>
      <w:numFmt w:val="bullet"/>
      <w:lvlText w:val="o"/>
      <w:lvlJc w:val="left"/>
      <w:pPr>
        <w:ind w:left="1440" w:hanging="360"/>
      </w:pPr>
      <w:rPr>
        <w:rFonts w:ascii="Courier New" w:hAnsi="Courier New" w:hint="default"/>
      </w:rPr>
    </w:lvl>
    <w:lvl w:ilvl="2" w:tplc="466621CC">
      <w:start w:val="1"/>
      <w:numFmt w:val="bullet"/>
      <w:lvlText w:val=""/>
      <w:lvlJc w:val="left"/>
      <w:pPr>
        <w:ind w:left="2160" w:hanging="360"/>
      </w:pPr>
      <w:rPr>
        <w:rFonts w:ascii="Wingdings" w:hAnsi="Wingdings" w:hint="default"/>
      </w:rPr>
    </w:lvl>
    <w:lvl w:ilvl="3" w:tplc="F53A407C">
      <w:start w:val="1"/>
      <w:numFmt w:val="bullet"/>
      <w:lvlText w:val=""/>
      <w:lvlJc w:val="left"/>
      <w:pPr>
        <w:ind w:left="2880" w:hanging="360"/>
      </w:pPr>
      <w:rPr>
        <w:rFonts w:ascii="Symbol" w:hAnsi="Symbol" w:hint="default"/>
      </w:rPr>
    </w:lvl>
    <w:lvl w:ilvl="4" w:tplc="640EF698">
      <w:start w:val="1"/>
      <w:numFmt w:val="bullet"/>
      <w:lvlText w:val="o"/>
      <w:lvlJc w:val="left"/>
      <w:pPr>
        <w:ind w:left="3600" w:hanging="360"/>
      </w:pPr>
      <w:rPr>
        <w:rFonts w:ascii="Courier New" w:hAnsi="Courier New" w:hint="default"/>
      </w:rPr>
    </w:lvl>
    <w:lvl w:ilvl="5" w:tplc="EDD47168">
      <w:start w:val="1"/>
      <w:numFmt w:val="bullet"/>
      <w:lvlText w:val=""/>
      <w:lvlJc w:val="left"/>
      <w:pPr>
        <w:ind w:left="4320" w:hanging="360"/>
      </w:pPr>
      <w:rPr>
        <w:rFonts w:ascii="Wingdings" w:hAnsi="Wingdings" w:hint="default"/>
      </w:rPr>
    </w:lvl>
    <w:lvl w:ilvl="6" w:tplc="0C9E6CB4">
      <w:start w:val="1"/>
      <w:numFmt w:val="bullet"/>
      <w:lvlText w:val=""/>
      <w:lvlJc w:val="left"/>
      <w:pPr>
        <w:ind w:left="5040" w:hanging="360"/>
      </w:pPr>
      <w:rPr>
        <w:rFonts w:ascii="Symbol" w:hAnsi="Symbol" w:hint="default"/>
      </w:rPr>
    </w:lvl>
    <w:lvl w:ilvl="7" w:tplc="A93E318E">
      <w:start w:val="1"/>
      <w:numFmt w:val="bullet"/>
      <w:lvlText w:val="o"/>
      <w:lvlJc w:val="left"/>
      <w:pPr>
        <w:ind w:left="5760" w:hanging="360"/>
      </w:pPr>
      <w:rPr>
        <w:rFonts w:ascii="Courier New" w:hAnsi="Courier New" w:hint="default"/>
      </w:rPr>
    </w:lvl>
    <w:lvl w:ilvl="8" w:tplc="A1F81C8E">
      <w:start w:val="1"/>
      <w:numFmt w:val="bullet"/>
      <w:lvlText w:val=""/>
      <w:lvlJc w:val="left"/>
      <w:pPr>
        <w:ind w:left="6480" w:hanging="360"/>
      </w:pPr>
      <w:rPr>
        <w:rFonts w:ascii="Wingdings" w:hAnsi="Wingdings" w:hint="default"/>
      </w:rPr>
    </w:lvl>
  </w:abstractNum>
  <w:abstractNum w:abstractNumId="29" w15:restartNumberingAfterBreak="0">
    <w:nsid w:val="4F1BE495"/>
    <w:multiLevelType w:val="hybridMultilevel"/>
    <w:tmpl w:val="87B0D570"/>
    <w:lvl w:ilvl="0" w:tplc="B386B99E">
      <w:start w:val="1"/>
      <w:numFmt w:val="decimal"/>
      <w:lvlText w:val="⇨"/>
      <w:lvlJc w:val="left"/>
      <w:pPr>
        <w:ind w:left="720" w:hanging="360"/>
      </w:pPr>
    </w:lvl>
    <w:lvl w:ilvl="1" w:tplc="69C07D64">
      <w:start w:val="1"/>
      <w:numFmt w:val="lowerLetter"/>
      <w:lvlText w:val="%2."/>
      <w:lvlJc w:val="left"/>
      <w:pPr>
        <w:ind w:left="1440" w:hanging="360"/>
      </w:pPr>
    </w:lvl>
    <w:lvl w:ilvl="2" w:tplc="E2C2ACE4">
      <w:start w:val="1"/>
      <w:numFmt w:val="lowerRoman"/>
      <w:lvlText w:val="%3."/>
      <w:lvlJc w:val="right"/>
      <w:pPr>
        <w:ind w:left="2160" w:hanging="180"/>
      </w:pPr>
    </w:lvl>
    <w:lvl w:ilvl="3" w:tplc="319CBD38">
      <w:start w:val="1"/>
      <w:numFmt w:val="decimal"/>
      <w:lvlText w:val="%4."/>
      <w:lvlJc w:val="left"/>
      <w:pPr>
        <w:ind w:left="2880" w:hanging="360"/>
      </w:pPr>
    </w:lvl>
    <w:lvl w:ilvl="4" w:tplc="B9629A62">
      <w:start w:val="1"/>
      <w:numFmt w:val="lowerLetter"/>
      <w:lvlText w:val="%5."/>
      <w:lvlJc w:val="left"/>
      <w:pPr>
        <w:ind w:left="3600" w:hanging="360"/>
      </w:pPr>
    </w:lvl>
    <w:lvl w:ilvl="5" w:tplc="1A161E86">
      <w:start w:val="1"/>
      <w:numFmt w:val="lowerRoman"/>
      <w:lvlText w:val="%6."/>
      <w:lvlJc w:val="right"/>
      <w:pPr>
        <w:ind w:left="4320" w:hanging="180"/>
      </w:pPr>
    </w:lvl>
    <w:lvl w:ilvl="6" w:tplc="4DA2D2A2">
      <w:start w:val="1"/>
      <w:numFmt w:val="decimal"/>
      <w:lvlText w:val="%7."/>
      <w:lvlJc w:val="left"/>
      <w:pPr>
        <w:ind w:left="5040" w:hanging="360"/>
      </w:pPr>
    </w:lvl>
    <w:lvl w:ilvl="7" w:tplc="479E03BC">
      <w:start w:val="1"/>
      <w:numFmt w:val="lowerLetter"/>
      <w:lvlText w:val="%8."/>
      <w:lvlJc w:val="left"/>
      <w:pPr>
        <w:ind w:left="5760" w:hanging="360"/>
      </w:pPr>
    </w:lvl>
    <w:lvl w:ilvl="8" w:tplc="8EC48364">
      <w:start w:val="1"/>
      <w:numFmt w:val="lowerRoman"/>
      <w:lvlText w:val="%9."/>
      <w:lvlJc w:val="right"/>
      <w:pPr>
        <w:ind w:left="6480" w:hanging="180"/>
      </w:pPr>
    </w:lvl>
  </w:abstractNum>
  <w:abstractNum w:abstractNumId="30" w15:restartNumberingAfterBreak="0">
    <w:nsid w:val="50CC84EF"/>
    <w:multiLevelType w:val="hybridMultilevel"/>
    <w:tmpl w:val="9D32F776"/>
    <w:lvl w:ilvl="0" w:tplc="0A908192">
      <w:start w:val="1"/>
      <w:numFmt w:val="decimal"/>
      <w:lvlText w:val="⇨"/>
      <w:lvlJc w:val="left"/>
      <w:pPr>
        <w:ind w:left="720" w:hanging="360"/>
      </w:pPr>
    </w:lvl>
    <w:lvl w:ilvl="1" w:tplc="56848170">
      <w:start w:val="1"/>
      <w:numFmt w:val="lowerLetter"/>
      <w:lvlText w:val="%2."/>
      <w:lvlJc w:val="left"/>
      <w:pPr>
        <w:ind w:left="1440" w:hanging="360"/>
      </w:pPr>
    </w:lvl>
    <w:lvl w:ilvl="2" w:tplc="4A90EA48">
      <w:start w:val="1"/>
      <w:numFmt w:val="lowerRoman"/>
      <w:lvlText w:val="%3."/>
      <w:lvlJc w:val="right"/>
      <w:pPr>
        <w:ind w:left="2160" w:hanging="180"/>
      </w:pPr>
    </w:lvl>
    <w:lvl w:ilvl="3" w:tplc="5EF6A29A">
      <w:start w:val="1"/>
      <w:numFmt w:val="decimal"/>
      <w:lvlText w:val="%4."/>
      <w:lvlJc w:val="left"/>
      <w:pPr>
        <w:ind w:left="2880" w:hanging="360"/>
      </w:pPr>
    </w:lvl>
    <w:lvl w:ilvl="4" w:tplc="81180F9A">
      <w:start w:val="1"/>
      <w:numFmt w:val="lowerLetter"/>
      <w:lvlText w:val="%5."/>
      <w:lvlJc w:val="left"/>
      <w:pPr>
        <w:ind w:left="3600" w:hanging="360"/>
      </w:pPr>
    </w:lvl>
    <w:lvl w:ilvl="5" w:tplc="013E23F0">
      <w:start w:val="1"/>
      <w:numFmt w:val="lowerRoman"/>
      <w:lvlText w:val="%6."/>
      <w:lvlJc w:val="right"/>
      <w:pPr>
        <w:ind w:left="4320" w:hanging="180"/>
      </w:pPr>
    </w:lvl>
    <w:lvl w:ilvl="6" w:tplc="1974D074">
      <w:start w:val="1"/>
      <w:numFmt w:val="decimal"/>
      <w:lvlText w:val="%7."/>
      <w:lvlJc w:val="left"/>
      <w:pPr>
        <w:ind w:left="5040" w:hanging="360"/>
      </w:pPr>
    </w:lvl>
    <w:lvl w:ilvl="7" w:tplc="7C0E931C">
      <w:start w:val="1"/>
      <w:numFmt w:val="lowerLetter"/>
      <w:lvlText w:val="%8."/>
      <w:lvlJc w:val="left"/>
      <w:pPr>
        <w:ind w:left="5760" w:hanging="360"/>
      </w:pPr>
    </w:lvl>
    <w:lvl w:ilvl="8" w:tplc="341C7614">
      <w:start w:val="1"/>
      <w:numFmt w:val="lowerRoman"/>
      <w:lvlText w:val="%9."/>
      <w:lvlJc w:val="right"/>
      <w:pPr>
        <w:ind w:left="6480" w:hanging="180"/>
      </w:pPr>
    </w:lvl>
  </w:abstractNum>
  <w:abstractNum w:abstractNumId="31" w15:restartNumberingAfterBreak="0">
    <w:nsid w:val="53507507"/>
    <w:multiLevelType w:val="hybridMultilevel"/>
    <w:tmpl w:val="00146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20543A"/>
    <w:multiLevelType w:val="hybridMultilevel"/>
    <w:tmpl w:val="0726ACF8"/>
    <w:lvl w:ilvl="0" w:tplc="FBAC8766">
      <w:numFmt w:val="bullet"/>
      <w:lvlText w:val="-"/>
      <w:lvlJc w:val="left"/>
      <w:pPr>
        <w:ind w:left="720" w:hanging="360"/>
      </w:pPr>
      <w:rPr>
        <w:rFonts w:ascii="Times New Roman" w:eastAsia="Times New Roman" w:hAnsi="Times New Roman" w:cs="Times New Roman" w:hint="default"/>
        <w:b w:val="0"/>
        <w:bCs w:val="0"/>
        <w:i w:val="0"/>
        <w:iCs w:val="0"/>
        <w:spacing w:val="0"/>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EFE2C3"/>
    <w:multiLevelType w:val="hybridMultilevel"/>
    <w:tmpl w:val="1D1888DC"/>
    <w:lvl w:ilvl="0" w:tplc="000C17F4">
      <w:start w:val="1"/>
      <w:numFmt w:val="bullet"/>
      <w:lvlText w:val="-"/>
      <w:lvlJc w:val="left"/>
      <w:pPr>
        <w:ind w:left="720" w:hanging="360"/>
      </w:pPr>
      <w:rPr>
        <w:rFonts w:ascii="Symbol" w:hAnsi="Symbol" w:hint="default"/>
      </w:rPr>
    </w:lvl>
    <w:lvl w:ilvl="1" w:tplc="668C76BA">
      <w:start w:val="1"/>
      <w:numFmt w:val="bullet"/>
      <w:lvlText w:val="o"/>
      <w:lvlJc w:val="left"/>
      <w:pPr>
        <w:ind w:left="1440" w:hanging="360"/>
      </w:pPr>
      <w:rPr>
        <w:rFonts w:ascii="Courier New" w:hAnsi="Courier New" w:hint="default"/>
      </w:rPr>
    </w:lvl>
    <w:lvl w:ilvl="2" w:tplc="1F78C686">
      <w:start w:val="1"/>
      <w:numFmt w:val="bullet"/>
      <w:lvlText w:val=""/>
      <w:lvlJc w:val="left"/>
      <w:pPr>
        <w:ind w:left="2160" w:hanging="360"/>
      </w:pPr>
      <w:rPr>
        <w:rFonts w:ascii="Wingdings" w:hAnsi="Wingdings" w:hint="default"/>
      </w:rPr>
    </w:lvl>
    <w:lvl w:ilvl="3" w:tplc="82FC8976">
      <w:start w:val="1"/>
      <w:numFmt w:val="bullet"/>
      <w:lvlText w:val=""/>
      <w:lvlJc w:val="left"/>
      <w:pPr>
        <w:ind w:left="2880" w:hanging="360"/>
      </w:pPr>
      <w:rPr>
        <w:rFonts w:ascii="Symbol" w:hAnsi="Symbol" w:hint="default"/>
      </w:rPr>
    </w:lvl>
    <w:lvl w:ilvl="4" w:tplc="FAD0A3CA">
      <w:start w:val="1"/>
      <w:numFmt w:val="bullet"/>
      <w:lvlText w:val="o"/>
      <w:lvlJc w:val="left"/>
      <w:pPr>
        <w:ind w:left="3600" w:hanging="360"/>
      </w:pPr>
      <w:rPr>
        <w:rFonts w:ascii="Courier New" w:hAnsi="Courier New" w:hint="default"/>
      </w:rPr>
    </w:lvl>
    <w:lvl w:ilvl="5" w:tplc="0818FFE2">
      <w:start w:val="1"/>
      <w:numFmt w:val="bullet"/>
      <w:lvlText w:val=""/>
      <w:lvlJc w:val="left"/>
      <w:pPr>
        <w:ind w:left="4320" w:hanging="360"/>
      </w:pPr>
      <w:rPr>
        <w:rFonts w:ascii="Wingdings" w:hAnsi="Wingdings" w:hint="default"/>
      </w:rPr>
    </w:lvl>
    <w:lvl w:ilvl="6" w:tplc="3E6AE690">
      <w:start w:val="1"/>
      <w:numFmt w:val="bullet"/>
      <w:lvlText w:val=""/>
      <w:lvlJc w:val="left"/>
      <w:pPr>
        <w:ind w:left="5040" w:hanging="360"/>
      </w:pPr>
      <w:rPr>
        <w:rFonts w:ascii="Symbol" w:hAnsi="Symbol" w:hint="default"/>
      </w:rPr>
    </w:lvl>
    <w:lvl w:ilvl="7" w:tplc="B3F8E4BA">
      <w:start w:val="1"/>
      <w:numFmt w:val="bullet"/>
      <w:lvlText w:val="o"/>
      <w:lvlJc w:val="left"/>
      <w:pPr>
        <w:ind w:left="5760" w:hanging="360"/>
      </w:pPr>
      <w:rPr>
        <w:rFonts w:ascii="Courier New" w:hAnsi="Courier New" w:hint="default"/>
      </w:rPr>
    </w:lvl>
    <w:lvl w:ilvl="8" w:tplc="34807974">
      <w:start w:val="1"/>
      <w:numFmt w:val="bullet"/>
      <w:lvlText w:val=""/>
      <w:lvlJc w:val="left"/>
      <w:pPr>
        <w:ind w:left="6480" w:hanging="360"/>
      </w:pPr>
      <w:rPr>
        <w:rFonts w:ascii="Wingdings" w:hAnsi="Wingdings" w:hint="default"/>
      </w:rPr>
    </w:lvl>
  </w:abstractNum>
  <w:abstractNum w:abstractNumId="34" w15:restartNumberingAfterBreak="0">
    <w:nsid w:val="5A022916"/>
    <w:multiLevelType w:val="hybridMultilevel"/>
    <w:tmpl w:val="40765D76"/>
    <w:lvl w:ilvl="0" w:tplc="0E2E75F6">
      <w:start w:val="1"/>
      <w:numFmt w:val="decimal"/>
      <w:lvlText w:val="⇨"/>
      <w:lvlJc w:val="left"/>
      <w:pPr>
        <w:ind w:left="720" w:hanging="360"/>
      </w:pPr>
    </w:lvl>
    <w:lvl w:ilvl="1" w:tplc="C83E9EA8">
      <w:start w:val="1"/>
      <w:numFmt w:val="lowerLetter"/>
      <w:lvlText w:val="%2."/>
      <w:lvlJc w:val="left"/>
      <w:pPr>
        <w:ind w:left="1440" w:hanging="360"/>
      </w:pPr>
    </w:lvl>
    <w:lvl w:ilvl="2" w:tplc="057CC5CC">
      <w:start w:val="1"/>
      <w:numFmt w:val="lowerRoman"/>
      <w:lvlText w:val="%3."/>
      <w:lvlJc w:val="right"/>
      <w:pPr>
        <w:ind w:left="2160" w:hanging="180"/>
      </w:pPr>
    </w:lvl>
    <w:lvl w:ilvl="3" w:tplc="AE86BD34">
      <w:start w:val="1"/>
      <w:numFmt w:val="decimal"/>
      <w:lvlText w:val="%4."/>
      <w:lvlJc w:val="left"/>
      <w:pPr>
        <w:ind w:left="2880" w:hanging="360"/>
      </w:pPr>
    </w:lvl>
    <w:lvl w:ilvl="4" w:tplc="F4C02C7E">
      <w:start w:val="1"/>
      <w:numFmt w:val="lowerLetter"/>
      <w:lvlText w:val="%5."/>
      <w:lvlJc w:val="left"/>
      <w:pPr>
        <w:ind w:left="3600" w:hanging="360"/>
      </w:pPr>
    </w:lvl>
    <w:lvl w:ilvl="5" w:tplc="4F525234">
      <w:start w:val="1"/>
      <w:numFmt w:val="lowerRoman"/>
      <w:lvlText w:val="%6."/>
      <w:lvlJc w:val="right"/>
      <w:pPr>
        <w:ind w:left="4320" w:hanging="180"/>
      </w:pPr>
    </w:lvl>
    <w:lvl w:ilvl="6" w:tplc="0924E40E">
      <w:start w:val="1"/>
      <w:numFmt w:val="decimal"/>
      <w:lvlText w:val="%7."/>
      <w:lvlJc w:val="left"/>
      <w:pPr>
        <w:ind w:left="5040" w:hanging="360"/>
      </w:pPr>
    </w:lvl>
    <w:lvl w:ilvl="7" w:tplc="6E960280">
      <w:start w:val="1"/>
      <w:numFmt w:val="lowerLetter"/>
      <w:lvlText w:val="%8."/>
      <w:lvlJc w:val="left"/>
      <w:pPr>
        <w:ind w:left="5760" w:hanging="360"/>
      </w:pPr>
    </w:lvl>
    <w:lvl w:ilvl="8" w:tplc="42427046">
      <w:start w:val="1"/>
      <w:numFmt w:val="lowerRoman"/>
      <w:lvlText w:val="%9."/>
      <w:lvlJc w:val="right"/>
      <w:pPr>
        <w:ind w:left="6480" w:hanging="180"/>
      </w:pPr>
    </w:lvl>
  </w:abstractNum>
  <w:abstractNum w:abstractNumId="35" w15:restartNumberingAfterBreak="0">
    <w:nsid w:val="5A3E3A50"/>
    <w:multiLevelType w:val="hybridMultilevel"/>
    <w:tmpl w:val="7070D828"/>
    <w:lvl w:ilvl="0" w:tplc="C086474A">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6" w15:restartNumberingAfterBreak="0">
    <w:nsid w:val="5B996C3A"/>
    <w:multiLevelType w:val="hybridMultilevel"/>
    <w:tmpl w:val="17EE8E72"/>
    <w:lvl w:ilvl="0" w:tplc="52C0078A">
      <w:start w:val="1"/>
      <w:numFmt w:val="bullet"/>
      <w:lvlText w:val="-"/>
      <w:lvlJc w:val="left"/>
      <w:pPr>
        <w:ind w:left="720" w:hanging="360"/>
      </w:pPr>
      <w:rPr>
        <w:rFonts w:ascii="Symbol" w:hAnsi="Symbol" w:hint="default"/>
      </w:rPr>
    </w:lvl>
    <w:lvl w:ilvl="1" w:tplc="9A1EFBBA">
      <w:start w:val="1"/>
      <w:numFmt w:val="bullet"/>
      <w:lvlText w:val="o"/>
      <w:lvlJc w:val="left"/>
      <w:pPr>
        <w:ind w:left="1440" w:hanging="360"/>
      </w:pPr>
      <w:rPr>
        <w:rFonts w:ascii="Courier New" w:hAnsi="Courier New" w:hint="default"/>
      </w:rPr>
    </w:lvl>
    <w:lvl w:ilvl="2" w:tplc="B554DCF6">
      <w:start w:val="1"/>
      <w:numFmt w:val="bullet"/>
      <w:lvlText w:val=""/>
      <w:lvlJc w:val="left"/>
      <w:pPr>
        <w:ind w:left="2160" w:hanging="360"/>
      </w:pPr>
      <w:rPr>
        <w:rFonts w:ascii="Wingdings" w:hAnsi="Wingdings" w:hint="default"/>
      </w:rPr>
    </w:lvl>
    <w:lvl w:ilvl="3" w:tplc="70AE3B1C">
      <w:start w:val="1"/>
      <w:numFmt w:val="bullet"/>
      <w:lvlText w:val=""/>
      <w:lvlJc w:val="left"/>
      <w:pPr>
        <w:ind w:left="2880" w:hanging="360"/>
      </w:pPr>
      <w:rPr>
        <w:rFonts w:ascii="Symbol" w:hAnsi="Symbol" w:hint="default"/>
      </w:rPr>
    </w:lvl>
    <w:lvl w:ilvl="4" w:tplc="F2E6F08C">
      <w:start w:val="1"/>
      <w:numFmt w:val="bullet"/>
      <w:lvlText w:val="o"/>
      <w:lvlJc w:val="left"/>
      <w:pPr>
        <w:ind w:left="3600" w:hanging="360"/>
      </w:pPr>
      <w:rPr>
        <w:rFonts w:ascii="Courier New" w:hAnsi="Courier New" w:hint="default"/>
      </w:rPr>
    </w:lvl>
    <w:lvl w:ilvl="5" w:tplc="DD22197E">
      <w:start w:val="1"/>
      <w:numFmt w:val="bullet"/>
      <w:lvlText w:val=""/>
      <w:lvlJc w:val="left"/>
      <w:pPr>
        <w:ind w:left="4320" w:hanging="360"/>
      </w:pPr>
      <w:rPr>
        <w:rFonts w:ascii="Wingdings" w:hAnsi="Wingdings" w:hint="default"/>
      </w:rPr>
    </w:lvl>
    <w:lvl w:ilvl="6" w:tplc="50CC1A6A">
      <w:start w:val="1"/>
      <w:numFmt w:val="bullet"/>
      <w:lvlText w:val=""/>
      <w:lvlJc w:val="left"/>
      <w:pPr>
        <w:ind w:left="5040" w:hanging="360"/>
      </w:pPr>
      <w:rPr>
        <w:rFonts w:ascii="Symbol" w:hAnsi="Symbol" w:hint="default"/>
      </w:rPr>
    </w:lvl>
    <w:lvl w:ilvl="7" w:tplc="C3EA99F4">
      <w:start w:val="1"/>
      <w:numFmt w:val="bullet"/>
      <w:lvlText w:val="o"/>
      <w:lvlJc w:val="left"/>
      <w:pPr>
        <w:ind w:left="5760" w:hanging="360"/>
      </w:pPr>
      <w:rPr>
        <w:rFonts w:ascii="Courier New" w:hAnsi="Courier New" w:hint="default"/>
      </w:rPr>
    </w:lvl>
    <w:lvl w:ilvl="8" w:tplc="B40E14E0">
      <w:start w:val="1"/>
      <w:numFmt w:val="bullet"/>
      <w:lvlText w:val=""/>
      <w:lvlJc w:val="left"/>
      <w:pPr>
        <w:ind w:left="6480" w:hanging="360"/>
      </w:pPr>
      <w:rPr>
        <w:rFonts w:ascii="Wingdings" w:hAnsi="Wingdings" w:hint="default"/>
      </w:rPr>
    </w:lvl>
  </w:abstractNum>
  <w:abstractNum w:abstractNumId="37" w15:restartNumberingAfterBreak="0">
    <w:nsid w:val="5E00D9E2"/>
    <w:multiLevelType w:val="hybridMultilevel"/>
    <w:tmpl w:val="CBD2C2A2"/>
    <w:lvl w:ilvl="0" w:tplc="52C24942">
      <w:start w:val="1"/>
      <w:numFmt w:val="decimal"/>
      <w:lvlText w:val="⇨"/>
      <w:lvlJc w:val="left"/>
      <w:pPr>
        <w:ind w:left="720" w:hanging="360"/>
      </w:pPr>
    </w:lvl>
    <w:lvl w:ilvl="1" w:tplc="B8EA6EEC">
      <w:start w:val="1"/>
      <w:numFmt w:val="lowerLetter"/>
      <w:lvlText w:val="%2."/>
      <w:lvlJc w:val="left"/>
      <w:pPr>
        <w:ind w:left="1440" w:hanging="360"/>
      </w:pPr>
    </w:lvl>
    <w:lvl w:ilvl="2" w:tplc="C930D96E">
      <w:start w:val="1"/>
      <w:numFmt w:val="lowerRoman"/>
      <w:lvlText w:val="%3."/>
      <w:lvlJc w:val="right"/>
      <w:pPr>
        <w:ind w:left="2160" w:hanging="180"/>
      </w:pPr>
    </w:lvl>
    <w:lvl w:ilvl="3" w:tplc="08E22414">
      <w:start w:val="1"/>
      <w:numFmt w:val="decimal"/>
      <w:lvlText w:val="%4."/>
      <w:lvlJc w:val="left"/>
      <w:pPr>
        <w:ind w:left="2880" w:hanging="360"/>
      </w:pPr>
    </w:lvl>
    <w:lvl w:ilvl="4" w:tplc="5AC00D1C">
      <w:start w:val="1"/>
      <w:numFmt w:val="lowerLetter"/>
      <w:lvlText w:val="%5."/>
      <w:lvlJc w:val="left"/>
      <w:pPr>
        <w:ind w:left="3600" w:hanging="360"/>
      </w:pPr>
    </w:lvl>
    <w:lvl w:ilvl="5" w:tplc="34DE7A74">
      <w:start w:val="1"/>
      <w:numFmt w:val="lowerRoman"/>
      <w:lvlText w:val="%6."/>
      <w:lvlJc w:val="right"/>
      <w:pPr>
        <w:ind w:left="4320" w:hanging="180"/>
      </w:pPr>
    </w:lvl>
    <w:lvl w:ilvl="6" w:tplc="3C34EAE2">
      <w:start w:val="1"/>
      <w:numFmt w:val="decimal"/>
      <w:lvlText w:val="%7."/>
      <w:lvlJc w:val="left"/>
      <w:pPr>
        <w:ind w:left="5040" w:hanging="360"/>
      </w:pPr>
    </w:lvl>
    <w:lvl w:ilvl="7" w:tplc="6E50609A">
      <w:start w:val="1"/>
      <w:numFmt w:val="lowerLetter"/>
      <w:lvlText w:val="%8."/>
      <w:lvlJc w:val="left"/>
      <w:pPr>
        <w:ind w:left="5760" w:hanging="360"/>
      </w:pPr>
    </w:lvl>
    <w:lvl w:ilvl="8" w:tplc="741E1522">
      <w:start w:val="1"/>
      <w:numFmt w:val="lowerRoman"/>
      <w:lvlText w:val="%9."/>
      <w:lvlJc w:val="right"/>
      <w:pPr>
        <w:ind w:left="6480" w:hanging="180"/>
      </w:pPr>
    </w:lvl>
  </w:abstractNum>
  <w:abstractNum w:abstractNumId="38" w15:restartNumberingAfterBreak="0">
    <w:nsid w:val="60D45014"/>
    <w:multiLevelType w:val="hybridMultilevel"/>
    <w:tmpl w:val="99B2B1DE"/>
    <w:lvl w:ilvl="0" w:tplc="285494E8">
      <w:start w:val="1"/>
      <w:numFmt w:val="bullet"/>
      <w:lvlText w:val="-"/>
      <w:lvlJc w:val="left"/>
      <w:pPr>
        <w:ind w:left="720" w:hanging="360"/>
      </w:pPr>
      <w:rPr>
        <w:rFonts w:ascii="Symbol" w:hAnsi="Symbol" w:hint="default"/>
      </w:rPr>
    </w:lvl>
    <w:lvl w:ilvl="1" w:tplc="17906032">
      <w:start w:val="1"/>
      <w:numFmt w:val="bullet"/>
      <w:lvlText w:val="o"/>
      <w:lvlJc w:val="left"/>
      <w:pPr>
        <w:ind w:left="1440" w:hanging="360"/>
      </w:pPr>
      <w:rPr>
        <w:rFonts w:ascii="Courier New" w:hAnsi="Courier New" w:hint="default"/>
      </w:rPr>
    </w:lvl>
    <w:lvl w:ilvl="2" w:tplc="BEC2B974">
      <w:start w:val="1"/>
      <w:numFmt w:val="bullet"/>
      <w:lvlText w:val=""/>
      <w:lvlJc w:val="left"/>
      <w:pPr>
        <w:ind w:left="2160" w:hanging="360"/>
      </w:pPr>
      <w:rPr>
        <w:rFonts w:ascii="Wingdings" w:hAnsi="Wingdings" w:hint="default"/>
      </w:rPr>
    </w:lvl>
    <w:lvl w:ilvl="3" w:tplc="0852918A">
      <w:start w:val="1"/>
      <w:numFmt w:val="bullet"/>
      <w:lvlText w:val=""/>
      <w:lvlJc w:val="left"/>
      <w:pPr>
        <w:ind w:left="2880" w:hanging="360"/>
      </w:pPr>
      <w:rPr>
        <w:rFonts w:ascii="Symbol" w:hAnsi="Symbol" w:hint="default"/>
      </w:rPr>
    </w:lvl>
    <w:lvl w:ilvl="4" w:tplc="C6E03BBC">
      <w:start w:val="1"/>
      <w:numFmt w:val="bullet"/>
      <w:lvlText w:val="o"/>
      <w:lvlJc w:val="left"/>
      <w:pPr>
        <w:ind w:left="3600" w:hanging="360"/>
      </w:pPr>
      <w:rPr>
        <w:rFonts w:ascii="Courier New" w:hAnsi="Courier New" w:hint="default"/>
      </w:rPr>
    </w:lvl>
    <w:lvl w:ilvl="5" w:tplc="03F073F6">
      <w:start w:val="1"/>
      <w:numFmt w:val="bullet"/>
      <w:lvlText w:val=""/>
      <w:lvlJc w:val="left"/>
      <w:pPr>
        <w:ind w:left="4320" w:hanging="360"/>
      </w:pPr>
      <w:rPr>
        <w:rFonts w:ascii="Wingdings" w:hAnsi="Wingdings" w:hint="default"/>
      </w:rPr>
    </w:lvl>
    <w:lvl w:ilvl="6" w:tplc="06B6E162">
      <w:start w:val="1"/>
      <w:numFmt w:val="bullet"/>
      <w:lvlText w:val=""/>
      <w:lvlJc w:val="left"/>
      <w:pPr>
        <w:ind w:left="5040" w:hanging="360"/>
      </w:pPr>
      <w:rPr>
        <w:rFonts w:ascii="Symbol" w:hAnsi="Symbol" w:hint="default"/>
      </w:rPr>
    </w:lvl>
    <w:lvl w:ilvl="7" w:tplc="0E2039BE">
      <w:start w:val="1"/>
      <w:numFmt w:val="bullet"/>
      <w:lvlText w:val="o"/>
      <w:lvlJc w:val="left"/>
      <w:pPr>
        <w:ind w:left="5760" w:hanging="360"/>
      </w:pPr>
      <w:rPr>
        <w:rFonts w:ascii="Courier New" w:hAnsi="Courier New" w:hint="default"/>
      </w:rPr>
    </w:lvl>
    <w:lvl w:ilvl="8" w:tplc="8D5EBB0E">
      <w:start w:val="1"/>
      <w:numFmt w:val="bullet"/>
      <w:lvlText w:val=""/>
      <w:lvlJc w:val="left"/>
      <w:pPr>
        <w:ind w:left="6480" w:hanging="360"/>
      </w:pPr>
      <w:rPr>
        <w:rFonts w:ascii="Wingdings" w:hAnsi="Wingdings" w:hint="default"/>
      </w:rPr>
    </w:lvl>
  </w:abstractNum>
  <w:abstractNum w:abstractNumId="39" w15:restartNumberingAfterBreak="0">
    <w:nsid w:val="62DFD7E6"/>
    <w:multiLevelType w:val="hybridMultilevel"/>
    <w:tmpl w:val="2F788938"/>
    <w:lvl w:ilvl="0" w:tplc="8D7AF0C0">
      <w:start w:val="1"/>
      <w:numFmt w:val="bullet"/>
      <w:lvlText w:val=""/>
      <w:lvlJc w:val="left"/>
      <w:pPr>
        <w:ind w:left="720" w:hanging="360"/>
      </w:pPr>
      <w:rPr>
        <w:rFonts w:ascii="Symbol" w:hAnsi="Symbol" w:hint="default"/>
      </w:rPr>
    </w:lvl>
    <w:lvl w:ilvl="1" w:tplc="B2C6CD2A">
      <w:start w:val="1"/>
      <w:numFmt w:val="bullet"/>
      <w:lvlText w:val="o"/>
      <w:lvlJc w:val="left"/>
      <w:pPr>
        <w:ind w:left="1440" w:hanging="360"/>
      </w:pPr>
      <w:rPr>
        <w:rFonts w:ascii="Courier New" w:hAnsi="Courier New" w:hint="default"/>
      </w:rPr>
    </w:lvl>
    <w:lvl w:ilvl="2" w:tplc="43EACB00">
      <w:start w:val="1"/>
      <w:numFmt w:val="bullet"/>
      <w:lvlText w:val=""/>
      <w:lvlJc w:val="left"/>
      <w:pPr>
        <w:ind w:left="2160" w:hanging="360"/>
      </w:pPr>
      <w:rPr>
        <w:rFonts w:ascii="Wingdings" w:hAnsi="Wingdings" w:hint="default"/>
      </w:rPr>
    </w:lvl>
    <w:lvl w:ilvl="3" w:tplc="539E50E4">
      <w:start w:val="1"/>
      <w:numFmt w:val="bullet"/>
      <w:lvlText w:val=""/>
      <w:lvlJc w:val="left"/>
      <w:pPr>
        <w:ind w:left="2880" w:hanging="360"/>
      </w:pPr>
      <w:rPr>
        <w:rFonts w:ascii="Symbol" w:hAnsi="Symbol" w:hint="default"/>
      </w:rPr>
    </w:lvl>
    <w:lvl w:ilvl="4" w:tplc="9C1EBB04">
      <w:start w:val="1"/>
      <w:numFmt w:val="bullet"/>
      <w:lvlText w:val="o"/>
      <w:lvlJc w:val="left"/>
      <w:pPr>
        <w:ind w:left="3600" w:hanging="360"/>
      </w:pPr>
      <w:rPr>
        <w:rFonts w:ascii="Courier New" w:hAnsi="Courier New" w:hint="default"/>
      </w:rPr>
    </w:lvl>
    <w:lvl w:ilvl="5" w:tplc="3DF655B0">
      <w:start w:val="1"/>
      <w:numFmt w:val="bullet"/>
      <w:lvlText w:val=""/>
      <w:lvlJc w:val="left"/>
      <w:pPr>
        <w:ind w:left="4320" w:hanging="360"/>
      </w:pPr>
      <w:rPr>
        <w:rFonts w:ascii="Wingdings" w:hAnsi="Wingdings" w:hint="default"/>
      </w:rPr>
    </w:lvl>
    <w:lvl w:ilvl="6" w:tplc="A80C6A28">
      <w:start w:val="1"/>
      <w:numFmt w:val="bullet"/>
      <w:lvlText w:val=""/>
      <w:lvlJc w:val="left"/>
      <w:pPr>
        <w:ind w:left="5040" w:hanging="360"/>
      </w:pPr>
      <w:rPr>
        <w:rFonts w:ascii="Symbol" w:hAnsi="Symbol" w:hint="default"/>
      </w:rPr>
    </w:lvl>
    <w:lvl w:ilvl="7" w:tplc="101EC8C0">
      <w:start w:val="1"/>
      <w:numFmt w:val="bullet"/>
      <w:lvlText w:val="o"/>
      <w:lvlJc w:val="left"/>
      <w:pPr>
        <w:ind w:left="5760" w:hanging="360"/>
      </w:pPr>
      <w:rPr>
        <w:rFonts w:ascii="Courier New" w:hAnsi="Courier New" w:hint="default"/>
      </w:rPr>
    </w:lvl>
    <w:lvl w:ilvl="8" w:tplc="FD182CBA">
      <w:start w:val="1"/>
      <w:numFmt w:val="bullet"/>
      <w:lvlText w:val=""/>
      <w:lvlJc w:val="left"/>
      <w:pPr>
        <w:ind w:left="6480" w:hanging="360"/>
      </w:pPr>
      <w:rPr>
        <w:rFonts w:ascii="Wingdings" w:hAnsi="Wingdings" w:hint="default"/>
      </w:rPr>
    </w:lvl>
  </w:abstractNum>
  <w:abstractNum w:abstractNumId="40" w15:restartNumberingAfterBreak="0">
    <w:nsid w:val="64BD501C"/>
    <w:multiLevelType w:val="hybridMultilevel"/>
    <w:tmpl w:val="EDE2AD9E"/>
    <w:lvl w:ilvl="0" w:tplc="2DB26C3A">
      <w:start w:val="1"/>
      <w:numFmt w:val="bullet"/>
      <w:lvlText w:val=""/>
      <w:lvlJc w:val="left"/>
      <w:pPr>
        <w:ind w:left="720" w:hanging="360"/>
      </w:pPr>
      <w:rPr>
        <w:rFonts w:ascii="Symbol" w:hAnsi="Symbol" w:hint="default"/>
      </w:rPr>
    </w:lvl>
    <w:lvl w:ilvl="1" w:tplc="62943486">
      <w:start w:val="1"/>
      <w:numFmt w:val="bullet"/>
      <w:lvlText w:val="o"/>
      <w:lvlJc w:val="left"/>
      <w:pPr>
        <w:ind w:left="1440" w:hanging="360"/>
      </w:pPr>
      <w:rPr>
        <w:rFonts w:ascii="Courier New" w:hAnsi="Courier New" w:hint="default"/>
      </w:rPr>
    </w:lvl>
    <w:lvl w:ilvl="2" w:tplc="8B3E5398">
      <w:start w:val="1"/>
      <w:numFmt w:val="bullet"/>
      <w:lvlText w:val=""/>
      <w:lvlJc w:val="left"/>
      <w:pPr>
        <w:ind w:left="2160" w:hanging="360"/>
      </w:pPr>
      <w:rPr>
        <w:rFonts w:ascii="Wingdings" w:hAnsi="Wingdings" w:hint="default"/>
      </w:rPr>
    </w:lvl>
    <w:lvl w:ilvl="3" w:tplc="8988933C">
      <w:start w:val="1"/>
      <w:numFmt w:val="bullet"/>
      <w:lvlText w:val="-"/>
      <w:lvlJc w:val="left"/>
      <w:pPr>
        <w:ind w:left="2880" w:hanging="360"/>
      </w:pPr>
      <w:rPr>
        <w:rFonts w:ascii="Symbol" w:hAnsi="Symbol" w:hint="default"/>
      </w:rPr>
    </w:lvl>
    <w:lvl w:ilvl="4" w:tplc="C9E01FA0">
      <w:start w:val="1"/>
      <w:numFmt w:val="bullet"/>
      <w:lvlText w:val="o"/>
      <w:lvlJc w:val="left"/>
      <w:pPr>
        <w:ind w:left="3600" w:hanging="360"/>
      </w:pPr>
      <w:rPr>
        <w:rFonts w:ascii="Courier New" w:hAnsi="Courier New" w:hint="default"/>
      </w:rPr>
    </w:lvl>
    <w:lvl w:ilvl="5" w:tplc="9FEA40EA">
      <w:start w:val="1"/>
      <w:numFmt w:val="bullet"/>
      <w:lvlText w:val=""/>
      <w:lvlJc w:val="left"/>
      <w:pPr>
        <w:ind w:left="4320" w:hanging="360"/>
      </w:pPr>
      <w:rPr>
        <w:rFonts w:ascii="Wingdings" w:hAnsi="Wingdings" w:hint="default"/>
      </w:rPr>
    </w:lvl>
    <w:lvl w:ilvl="6" w:tplc="BBCAC634">
      <w:start w:val="1"/>
      <w:numFmt w:val="bullet"/>
      <w:lvlText w:val=""/>
      <w:lvlJc w:val="left"/>
      <w:pPr>
        <w:ind w:left="5040" w:hanging="360"/>
      </w:pPr>
      <w:rPr>
        <w:rFonts w:ascii="Symbol" w:hAnsi="Symbol" w:hint="default"/>
      </w:rPr>
    </w:lvl>
    <w:lvl w:ilvl="7" w:tplc="350C54DE">
      <w:start w:val="1"/>
      <w:numFmt w:val="bullet"/>
      <w:lvlText w:val="o"/>
      <w:lvlJc w:val="left"/>
      <w:pPr>
        <w:ind w:left="5760" w:hanging="360"/>
      </w:pPr>
      <w:rPr>
        <w:rFonts w:ascii="Courier New" w:hAnsi="Courier New" w:hint="default"/>
      </w:rPr>
    </w:lvl>
    <w:lvl w:ilvl="8" w:tplc="36141E36">
      <w:start w:val="1"/>
      <w:numFmt w:val="bullet"/>
      <w:lvlText w:val=""/>
      <w:lvlJc w:val="left"/>
      <w:pPr>
        <w:ind w:left="6480" w:hanging="360"/>
      </w:pPr>
      <w:rPr>
        <w:rFonts w:ascii="Wingdings" w:hAnsi="Wingdings" w:hint="default"/>
      </w:rPr>
    </w:lvl>
  </w:abstractNum>
  <w:abstractNum w:abstractNumId="41" w15:restartNumberingAfterBreak="0">
    <w:nsid w:val="69941515"/>
    <w:multiLevelType w:val="hybridMultilevel"/>
    <w:tmpl w:val="D1568A2C"/>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DF98"/>
    <w:multiLevelType w:val="hybridMultilevel"/>
    <w:tmpl w:val="92D458CC"/>
    <w:lvl w:ilvl="0" w:tplc="0190617A">
      <w:start w:val="1"/>
      <w:numFmt w:val="bullet"/>
      <w:lvlText w:val="-"/>
      <w:lvlJc w:val="left"/>
      <w:pPr>
        <w:ind w:left="720" w:hanging="360"/>
      </w:pPr>
      <w:rPr>
        <w:rFonts w:ascii="Symbol" w:hAnsi="Symbol" w:hint="default"/>
      </w:rPr>
    </w:lvl>
    <w:lvl w:ilvl="1" w:tplc="F37C7262">
      <w:start w:val="1"/>
      <w:numFmt w:val="bullet"/>
      <w:lvlText w:val="o"/>
      <w:lvlJc w:val="left"/>
      <w:pPr>
        <w:ind w:left="1440" w:hanging="360"/>
      </w:pPr>
      <w:rPr>
        <w:rFonts w:ascii="Courier New" w:hAnsi="Courier New" w:hint="default"/>
      </w:rPr>
    </w:lvl>
    <w:lvl w:ilvl="2" w:tplc="92DEC64E">
      <w:start w:val="1"/>
      <w:numFmt w:val="bullet"/>
      <w:lvlText w:val=""/>
      <w:lvlJc w:val="left"/>
      <w:pPr>
        <w:ind w:left="2160" w:hanging="360"/>
      </w:pPr>
      <w:rPr>
        <w:rFonts w:ascii="Wingdings" w:hAnsi="Wingdings" w:hint="default"/>
      </w:rPr>
    </w:lvl>
    <w:lvl w:ilvl="3" w:tplc="21A40D98">
      <w:start w:val="1"/>
      <w:numFmt w:val="bullet"/>
      <w:lvlText w:val=""/>
      <w:lvlJc w:val="left"/>
      <w:pPr>
        <w:ind w:left="2880" w:hanging="360"/>
      </w:pPr>
      <w:rPr>
        <w:rFonts w:ascii="Symbol" w:hAnsi="Symbol" w:hint="default"/>
      </w:rPr>
    </w:lvl>
    <w:lvl w:ilvl="4" w:tplc="EE76B088">
      <w:start w:val="1"/>
      <w:numFmt w:val="bullet"/>
      <w:lvlText w:val="o"/>
      <w:lvlJc w:val="left"/>
      <w:pPr>
        <w:ind w:left="3600" w:hanging="360"/>
      </w:pPr>
      <w:rPr>
        <w:rFonts w:ascii="Courier New" w:hAnsi="Courier New" w:hint="default"/>
      </w:rPr>
    </w:lvl>
    <w:lvl w:ilvl="5" w:tplc="F5A436D2">
      <w:start w:val="1"/>
      <w:numFmt w:val="bullet"/>
      <w:lvlText w:val=""/>
      <w:lvlJc w:val="left"/>
      <w:pPr>
        <w:ind w:left="4320" w:hanging="360"/>
      </w:pPr>
      <w:rPr>
        <w:rFonts w:ascii="Wingdings" w:hAnsi="Wingdings" w:hint="default"/>
      </w:rPr>
    </w:lvl>
    <w:lvl w:ilvl="6" w:tplc="6542141A">
      <w:start w:val="1"/>
      <w:numFmt w:val="bullet"/>
      <w:lvlText w:val=""/>
      <w:lvlJc w:val="left"/>
      <w:pPr>
        <w:ind w:left="5040" w:hanging="360"/>
      </w:pPr>
      <w:rPr>
        <w:rFonts w:ascii="Symbol" w:hAnsi="Symbol" w:hint="default"/>
      </w:rPr>
    </w:lvl>
    <w:lvl w:ilvl="7" w:tplc="694AC978">
      <w:start w:val="1"/>
      <w:numFmt w:val="bullet"/>
      <w:lvlText w:val="o"/>
      <w:lvlJc w:val="left"/>
      <w:pPr>
        <w:ind w:left="5760" w:hanging="360"/>
      </w:pPr>
      <w:rPr>
        <w:rFonts w:ascii="Courier New" w:hAnsi="Courier New" w:hint="default"/>
      </w:rPr>
    </w:lvl>
    <w:lvl w:ilvl="8" w:tplc="89703190">
      <w:start w:val="1"/>
      <w:numFmt w:val="bullet"/>
      <w:lvlText w:val=""/>
      <w:lvlJc w:val="left"/>
      <w:pPr>
        <w:ind w:left="6480" w:hanging="360"/>
      </w:pPr>
      <w:rPr>
        <w:rFonts w:ascii="Wingdings" w:hAnsi="Wingdings" w:hint="default"/>
      </w:rPr>
    </w:lvl>
  </w:abstractNum>
  <w:abstractNum w:abstractNumId="43" w15:restartNumberingAfterBreak="0">
    <w:nsid w:val="6BC24DA2"/>
    <w:multiLevelType w:val="hybridMultilevel"/>
    <w:tmpl w:val="0C88216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9F9EF7"/>
    <w:multiLevelType w:val="hybridMultilevel"/>
    <w:tmpl w:val="6ED8D72C"/>
    <w:lvl w:ilvl="0" w:tplc="3872FF12">
      <w:start w:val="1"/>
      <w:numFmt w:val="decimal"/>
      <w:lvlText w:val="⇨"/>
      <w:lvlJc w:val="left"/>
      <w:pPr>
        <w:ind w:left="720" w:hanging="360"/>
      </w:pPr>
    </w:lvl>
    <w:lvl w:ilvl="1" w:tplc="ECE6B548">
      <w:start w:val="1"/>
      <w:numFmt w:val="lowerLetter"/>
      <w:lvlText w:val="%2."/>
      <w:lvlJc w:val="left"/>
      <w:pPr>
        <w:ind w:left="1440" w:hanging="360"/>
      </w:pPr>
    </w:lvl>
    <w:lvl w:ilvl="2" w:tplc="174AF800">
      <w:start w:val="1"/>
      <w:numFmt w:val="lowerRoman"/>
      <w:lvlText w:val="%3."/>
      <w:lvlJc w:val="right"/>
      <w:pPr>
        <w:ind w:left="2160" w:hanging="180"/>
      </w:pPr>
    </w:lvl>
    <w:lvl w:ilvl="3" w:tplc="CCDCA952">
      <w:start w:val="1"/>
      <w:numFmt w:val="decimal"/>
      <w:lvlText w:val="%4."/>
      <w:lvlJc w:val="left"/>
      <w:pPr>
        <w:ind w:left="2880" w:hanging="360"/>
      </w:pPr>
    </w:lvl>
    <w:lvl w:ilvl="4" w:tplc="53C416A8">
      <w:start w:val="1"/>
      <w:numFmt w:val="lowerLetter"/>
      <w:lvlText w:val="%5."/>
      <w:lvlJc w:val="left"/>
      <w:pPr>
        <w:ind w:left="3600" w:hanging="360"/>
      </w:pPr>
    </w:lvl>
    <w:lvl w:ilvl="5" w:tplc="91723CCE">
      <w:start w:val="1"/>
      <w:numFmt w:val="lowerRoman"/>
      <w:lvlText w:val="%6."/>
      <w:lvlJc w:val="right"/>
      <w:pPr>
        <w:ind w:left="4320" w:hanging="180"/>
      </w:pPr>
    </w:lvl>
    <w:lvl w:ilvl="6" w:tplc="128AAD4A">
      <w:start w:val="1"/>
      <w:numFmt w:val="decimal"/>
      <w:lvlText w:val="%7."/>
      <w:lvlJc w:val="left"/>
      <w:pPr>
        <w:ind w:left="5040" w:hanging="360"/>
      </w:pPr>
    </w:lvl>
    <w:lvl w:ilvl="7" w:tplc="5D9CA13C">
      <w:start w:val="1"/>
      <w:numFmt w:val="lowerLetter"/>
      <w:lvlText w:val="%8."/>
      <w:lvlJc w:val="left"/>
      <w:pPr>
        <w:ind w:left="5760" w:hanging="360"/>
      </w:pPr>
    </w:lvl>
    <w:lvl w:ilvl="8" w:tplc="E4F4ED5C">
      <w:start w:val="1"/>
      <w:numFmt w:val="lowerRoman"/>
      <w:lvlText w:val="%9."/>
      <w:lvlJc w:val="right"/>
      <w:pPr>
        <w:ind w:left="6480" w:hanging="180"/>
      </w:pPr>
    </w:lvl>
  </w:abstractNum>
  <w:abstractNum w:abstractNumId="45" w15:restartNumberingAfterBreak="0">
    <w:nsid w:val="6F2370B0"/>
    <w:multiLevelType w:val="hybridMultilevel"/>
    <w:tmpl w:val="2E1678A8"/>
    <w:lvl w:ilvl="0" w:tplc="C2A6E66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6" w15:restartNumberingAfterBreak="0">
    <w:nsid w:val="6F41E572"/>
    <w:multiLevelType w:val="hybridMultilevel"/>
    <w:tmpl w:val="A1BAEEBE"/>
    <w:lvl w:ilvl="0" w:tplc="6FE4F34C">
      <w:start w:val="1"/>
      <w:numFmt w:val="bullet"/>
      <w:lvlText w:val=""/>
      <w:lvlJc w:val="left"/>
      <w:pPr>
        <w:ind w:left="720" w:hanging="360"/>
      </w:pPr>
      <w:rPr>
        <w:rFonts w:ascii="Symbol" w:hAnsi="Symbol" w:hint="default"/>
      </w:rPr>
    </w:lvl>
    <w:lvl w:ilvl="1" w:tplc="69D0AB88">
      <w:start w:val="1"/>
      <w:numFmt w:val="bullet"/>
      <w:lvlText w:val="o"/>
      <w:lvlJc w:val="left"/>
      <w:pPr>
        <w:ind w:left="1440" w:hanging="360"/>
      </w:pPr>
      <w:rPr>
        <w:rFonts w:ascii="Courier New" w:hAnsi="Courier New" w:hint="default"/>
      </w:rPr>
    </w:lvl>
    <w:lvl w:ilvl="2" w:tplc="233CF9DC">
      <w:start w:val="1"/>
      <w:numFmt w:val="bullet"/>
      <w:lvlText w:val=""/>
      <w:lvlJc w:val="left"/>
      <w:pPr>
        <w:ind w:left="2160" w:hanging="360"/>
      </w:pPr>
      <w:rPr>
        <w:rFonts w:ascii="Wingdings" w:hAnsi="Wingdings" w:hint="default"/>
      </w:rPr>
    </w:lvl>
    <w:lvl w:ilvl="3" w:tplc="00F41110">
      <w:start w:val="1"/>
      <w:numFmt w:val="bullet"/>
      <w:lvlText w:val="-"/>
      <w:lvlJc w:val="left"/>
      <w:pPr>
        <w:ind w:left="2880" w:hanging="360"/>
      </w:pPr>
      <w:rPr>
        <w:rFonts w:ascii="Symbol" w:hAnsi="Symbol" w:hint="default"/>
      </w:rPr>
    </w:lvl>
    <w:lvl w:ilvl="4" w:tplc="FCA28050">
      <w:start w:val="1"/>
      <w:numFmt w:val="bullet"/>
      <w:lvlText w:val="o"/>
      <w:lvlJc w:val="left"/>
      <w:pPr>
        <w:ind w:left="3600" w:hanging="360"/>
      </w:pPr>
      <w:rPr>
        <w:rFonts w:ascii="Courier New" w:hAnsi="Courier New" w:hint="default"/>
      </w:rPr>
    </w:lvl>
    <w:lvl w:ilvl="5" w:tplc="008C6504">
      <w:start w:val="1"/>
      <w:numFmt w:val="bullet"/>
      <w:lvlText w:val=""/>
      <w:lvlJc w:val="left"/>
      <w:pPr>
        <w:ind w:left="4320" w:hanging="360"/>
      </w:pPr>
      <w:rPr>
        <w:rFonts w:ascii="Wingdings" w:hAnsi="Wingdings" w:hint="default"/>
      </w:rPr>
    </w:lvl>
    <w:lvl w:ilvl="6" w:tplc="B6E27BC2">
      <w:start w:val="1"/>
      <w:numFmt w:val="bullet"/>
      <w:lvlText w:val=""/>
      <w:lvlJc w:val="left"/>
      <w:pPr>
        <w:ind w:left="5040" w:hanging="360"/>
      </w:pPr>
      <w:rPr>
        <w:rFonts w:ascii="Symbol" w:hAnsi="Symbol" w:hint="default"/>
      </w:rPr>
    </w:lvl>
    <w:lvl w:ilvl="7" w:tplc="6646E804">
      <w:start w:val="1"/>
      <w:numFmt w:val="bullet"/>
      <w:lvlText w:val="o"/>
      <w:lvlJc w:val="left"/>
      <w:pPr>
        <w:ind w:left="5760" w:hanging="360"/>
      </w:pPr>
      <w:rPr>
        <w:rFonts w:ascii="Courier New" w:hAnsi="Courier New" w:hint="default"/>
      </w:rPr>
    </w:lvl>
    <w:lvl w:ilvl="8" w:tplc="A6F6D538">
      <w:start w:val="1"/>
      <w:numFmt w:val="bullet"/>
      <w:lvlText w:val=""/>
      <w:lvlJc w:val="left"/>
      <w:pPr>
        <w:ind w:left="6480" w:hanging="360"/>
      </w:pPr>
      <w:rPr>
        <w:rFonts w:ascii="Wingdings" w:hAnsi="Wingdings" w:hint="default"/>
      </w:rPr>
    </w:lvl>
  </w:abstractNum>
  <w:abstractNum w:abstractNumId="47" w15:restartNumberingAfterBreak="0">
    <w:nsid w:val="6F420669"/>
    <w:multiLevelType w:val="hybridMultilevel"/>
    <w:tmpl w:val="35DCBEA8"/>
    <w:lvl w:ilvl="0" w:tplc="ACE8CE10">
      <w:numFmt w:val="bullet"/>
      <w:lvlText w:val="-"/>
      <w:lvlJc w:val="left"/>
      <w:pPr>
        <w:ind w:left="113" w:hanging="160"/>
      </w:pPr>
      <w:rPr>
        <w:rFonts w:ascii="Times New Roman" w:eastAsia="Times New Roman" w:hAnsi="Times New Roman" w:cs="Times New Roman" w:hint="default"/>
        <w:b w:val="0"/>
        <w:bCs w:val="0"/>
        <w:i w:val="0"/>
        <w:iCs w:val="0"/>
        <w:spacing w:val="0"/>
        <w:w w:val="100"/>
        <w:sz w:val="28"/>
        <w:szCs w:val="28"/>
        <w:lang w:val="vi" w:eastAsia="en-US" w:bidi="ar-SA"/>
      </w:rPr>
    </w:lvl>
    <w:lvl w:ilvl="1" w:tplc="B5807BAC">
      <w:numFmt w:val="bullet"/>
      <w:lvlText w:val="•"/>
      <w:lvlJc w:val="left"/>
      <w:pPr>
        <w:ind w:left="631" w:hanging="160"/>
      </w:pPr>
      <w:rPr>
        <w:rFonts w:hint="default"/>
        <w:lang w:val="vi" w:eastAsia="en-US" w:bidi="ar-SA"/>
      </w:rPr>
    </w:lvl>
    <w:lvl w:ilvl="2" w:tplc="FF4A41A4">
      <w:numFmt w:val="bullet"/>
      <w:lvlText w:val="•"/>
      <w:lvlJc w:val="left"/>
      <w:pPr>
        <w:ind w:left="1142" w:hanging="160"/>
      </w:pPr>
      <w:rPr>
        <w:rFonts w:hint="default"/>
        <w:lang w:val="vi" w:eastAsia="en-US" w:bidi="ar-SA"/>
      </w:rPr>
    </w:lvl>
    <w:lvl w:ilvl="3" w:tplc="C3AAC3B2">
      <w:numFmt w:val="bullet"/>
      <w:lvlText w:val="•"/>
      <w:lvlJc w:val="left"/>
      <w:pPr>
        <w:ind w:left="1654" w:hanging="160"/>
      </w:pPr>
      <w:rPr>
        <w:rFonts w:hint="default"/>
        <w:lang w:val="vi" w:eastAsia="en-US" w:bidi="ar-SA"/>
      </w:rPr>
    </w:lvl>
    <w:lvl w:ilvl="4" w:tplc="027E0D6E">
      <w:numFmt w:val="bullet"/>
      <w:lvlText w:val="•"/>
      <w:lvlJc w:val="left"/>
      <w:pPr>
        <w:ind w:left="2165" w:hanging="160"/>
      </w:pPr>
      <w:rPr>
        <w:rFonts w:hint="default"/>
        <w:lang w:val="vi" w:eastAsia="en-US" w:bidi="ar-SA"/>
      </w:rPr>
    </w:lvl>
    <w:lvl w:ilvl="5" w:tplc="7CEA9250">
      <w:numFmt w:val="bullet"/>
      <w:lvlText w:val="•"/>
      <w:lvlJc w:val="left"/>
      <w:pPr>
        <w:ind w:left="2677" w:hanging="160"/>
      </w:pPr>
      <w:rPr>
        <w:rFonts w:hint="default"/>
        <w:lang w:val="vi" w:eastAsia="en-US" w:bidi="ar-SA"/>
      </w:rPr>
    </w:lvl>
    <w:lvl w:ilvl="6" w:tplc="A3B4AEB4">
      <w:numFmt w:val="bullet"/>
      <w:lvlText w:val="•"/>
      <w:lvlJc w:val="left"/>
      <w:pPr>
        <w:ind w:left="3188" w:hanging="160"/>
      </w:pPr>
      <w:rPr>
        <w:rFonts w:hint="default"/>
        <w:lang w:val="vi" w:eastAsia="en-US" w:bidi="ar-SA"/>
      </w:rPr>
    </w:lvl>
    <w:lvl w:ilvl="7" w:tplc="E5F81EF6">
      <w:numFmt w:val="bullet"/>
      <w:lvlText w:val="•"/>
      <w:lvlJc w:val="left"/>
      <w:pPr>
        <w:ind w:left="3699" w:hanging="160"/>
      </w:pPr>
      <w:rPr>
        <w:rFonts w:hint="default"/>
        <w:lang w:val="vi" w:eastAsia="en-US" w:bidi="ar-SA"/>
      </w:rPr>
    </w:lvl>
    <w:lvl w:ilvl="8" w:tplc="241A7BBA">
      <w:numFmt w:val="bullet"/>
      <w:lvlText w:val="•"/>
      <w:lvlJc w:val="left"/>
      <w:pPr>
        <w:ind w:left="4211" w:hanging="160"/>
      </w:pPr>
      <w:rPr>
        <w:rFonts w:hint="default"/>
        <w:lang w:val="vi" w:eastAsia="en-US" w:bidi="ar-SA"/>
      </w:rPr>
    </w:lvl>
  </w:abstractNum>
  <w:abstractNum w:abstractNumId="48" w15:restartNumberingAfterBreak="0">
    <w:nsid w:val="6FB53D63"/>
    <w:multiLevelType w:val="hybridMultilevel"/>
    <w:tmpl w:val="FBB046D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6FBC3F59"/>
    <w:multiLevelType w:val="hybridMultilevel"/>
    <w:tmpl w:val="59B27916"/>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5E05805"/>
    <w:multiLevelType w:val="hybridMultilevel"/>
    <w:tmpl w:val="04C2D742"/>
    <w:lvl w:ilvl="0" w:tplc="C2A6E6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8CC7B2F"/>
    <w:multiLevelType w:val="hybridMultilevel"/>
    <w:tmpl w:val="3590555E"/>
    <w:lvl w:ilvl="0" w:tplc="53B0E196">
      <w:numFmt w:val="bullet"/>
      <w:lvlText w:val="-"/>
      <w:lvlJc w:val="left"/>
      <w:pPr>
        <w:ind w:left="584" w:hanging="360"/>
      </w:pPr>
      <w:rPr>
        <w:rFonts w:ascii="Times New Roman" w:eastAsia="Times New Roman" w:hAnsi="Times New Roman" w:cs="Times New Roman" w:hint="default"/>
        <w:b/>
        <w:bCs/>
        <w:i w:val="0"/>
        <w:iCs w:val="0"/>
        <w:spacing w:val="0"/>
        <w:w w:val="100"/>
        <w:sz w:val="28"/>
        <w:szCs w:val="28"/>
        <w:lang w:val="vi" w:eastAsia="en-US" w:bidi="ar-SA"/>
      </w:rPr>
    </w:lvl>
    <w:lvl w:ilvl="1" w:tplc="E2185EA6">
      <w:numFmt w:val="bullet"/>
      <w:lvlText w:val="•"/>
      <w:lvlJc w:val="left"/>
      <w:pPr>
        <w:ind w:left="1564" w:hanging="360"/>
      </w:pPr>
      <w:rPr>
        <w:rFonts w:hint="default"/>
        <w:lang w:val="vi" w:eastAsia="en-US" w:bidi="ar-SA"/>
      </w:rPr>
    </w:lvl>
    <w:lvl w:ilvl="2" w:tplc="9FC02B8E">
      <w:numFmt w:val="bullet"/>
      <w:lvlText w:val="•"/>
      <w:lvlJc w:val="left"/>
      <w:pPr>
        <w:ind w:left="2548" w:hanging="360"/>
      </w:pPr>
      <w:rPr>
        <w:rFonts w:hint="default"/>
        <w:lang w:val="vi" w:eastAsia="en-US" w:bidi="ar-SA"/>
      </w:rPr>
    </w:lvl>
    <w:lvl w:ilvl="3" w:tplc="3C38B56E">
      <w:numFmt w:val="bullet"/>
      <w:lvlText w:val="•"/>
      <w:lvlJc w:val="left"/>
      <w:pPr>
        <w:ind w:left="3532" w:hanging="360"/>
      </w:pPr>
      <w:rPr>
        <w:rFonts w:hint="default"/>
        <w:lang w:val="vi" w:eastAsia="en-US" w:bidi="ar-SA"/>
      </w:rPr>
    </w:lvl>
    <w:lvl w:ilvl="4" w:tplc="E3BEA3F6">
      <w:numFmt w:val="bullet"/>
      <w:lvlText w:val="•"/>
      <w:lvlJc w:val="left"/>
      <w:pPr>
        <w:ind w:left="4516" w:hanging="360"/>
      </w:pPr>
      <w:rPr>
        <w:rFonts w:hint="default"/>
        <w:lang w:val="vi" w:eastAsia="en-US" w:bidi="ar-SA"/>
      </w:rPr>
    </w:lvl>
    <w:lvl w:ilvl="5" w:tplc="AA7CD7B4">
      <w:numFmt w:val="bullet"/>
      <w:lvlText w:val="•"/>
      <w:lvlJc w:val="left"/>
      <w:pPr>
        <w:ind w:left="5500" w:hanging="360"/>
      </w:pPr>
      <w:rPr>
        <w:rFonts w:hint="default"/>
        <w:lang w:val="vi" w:eastAsia="en-US" w:bidi="ar-SA"/>
      </w:rPr>
    </w:lvl>
    <w:lvl w:ilvl="6" w:tplc="B9F80CA0">
      <w:numFmt w:val="bullet"/>
      <w:lvlText w:val="•"/>
      <w:lvlJc w:val="left"/>
      <w:pPr>
        <w:ind w:left="6484" w:hanging="360"/>
      </w:pPr>
      <w:rPr>
        <w:rFonts w:hint="default"/>
        <w:lang w:val="vi" w:eastAsia="en-US" w:bidi="ar-SA"/>
      </w:rPr>
    </w:lvl>
    <w:lvl w:ilvl="7" w:tplc="AEB255E8">
      <w:numFmt w:val="bullet"/>
      <w:lvlText w:val="•"/>
      <w:lvlJc w:val="left"/>
      <w:pPr>
        <w:ind w:left="7468" w:hanging="360"/>
      </w:pPr>
      <w:rPr>
        <w:rFonts w:hint="default"/>
        <w:lang w:val="vi" w:eastAsia="en-US" w:bidi="ar-SA"/>
      </w:rPr>
    </w:lvl>
    <w:lvl w:ilvl="8" w:tplc="29B8BE26">
      <w:numFmt w:val="bullet"/>
      <w:lvlText w:val="•"/>
      <w:lvlJc w:val="left"/>
      <w:pPr>
        <w:ind w:left="8452" w:hanging="360"/>
      </w:pPr>
      <w:rPr>
        <w:rFonts w:hint="default"/>
        <w:lang w:val="vi" w:eastAsia="en-US" w:bidi="ar-SA"/>
      </w:rPr>
    </w:lvl>
  </w:abstractNum>
  <w:abstractNum w:abstractNumId="52" w15:restartNumberingAfterBreak="0">
    <w:nsid w:val="79A8F1F3"/>
    <w:multiLevelType w:val="hybridMultilevel"/>
    <w:tmpl w:val="DF4AADE4"/>
    <w:lvl w:ilvl="0" w:tplc="72B4EF94">
      <w:start w:val="1"/>
      <w:numFmt w:val="bullet"/>
      <w:lvlText w:val="-"/>
      <w:lvlJc w:val="left"/>
      <w:pPr>
        <w:ind w:left="720" w:hanging="360"/>
      </w:pPr>
      <w:rPr>
        <w:rFonts w:ascii="Symbol" w:hAnsi="Symbol" w:hint="default"/>
      </w:rPr>
    </w:lvl>
    <w:lvl w:ilvl="1" w:tplc="B302F946">
      <w:start w:val="1"/>
      <w:numFmt w:val="bullet"/>
      <w:lvlText w:val="o"/>
      <w:lvlJc w:val="left"/>
      <w:pPr>
        <w:ind w:left="1440" w:hanging="360"/>
      </w:pPr>
      <w:rPr>
        <w:rFonts w:ascii="Courier New" w:hAnsi="Courier New" w:hint="default"/>
      </w:rPr>
    </w:lvl>
    <w:lvl w:ilvl="2" w:tplc="9EB612A2">
      <w:start w:val="1"/>
      <w:numFmt w:val="bullet"/>
      <w:lvlText w:val=""/>
      <w:lvlJc w:val="left"/>
      <w:pPr>
        <w:ind w:left="2160" w:hanging="360"/>
      </w:pPr>
      <w:rPr>
        <w:rFonts w:ascii="Wingdings" w:hAnsi="Wingdings" w:hint="default"/>
      </w:rPr>
    </w:lvl>
    <w:lvl w:ilvl="3" w:tplc="551098BE">
      <w:start w:val="1"/>
      <w:numFmt w:val="bullet"/>
      <w:lvlText w:val=""/>
      <w:lvlJc w:val="left"/>
      <w:pPr>
        <w:ind w:left="2880" w:hanging="360"/>
      </w:pPr>
      <w:rPr>
        <w:rFonts w:ascii="Symbol" w:hAnsi="Symbol" w:hint="default"/>
      </w:rPr>
    </w:lvl>
    <w:lvl w:ilvl="4" w:tplc="15F83F9E">
      <w:start w:val="1"/>
      <w:numFmt w:val="bullet"/>
      <w:lvlText w:val="o"/>
      <w:lvlJc w:val="left"/>
      <w:pPr>
        <w:ind w:left="3600" w:hanging="360"/>
      </w:pPr>
      <w:rPr>
        <w:rFonts w:ascii="Courier New" w:hAnsi="Courier New" w:hint="default"/>
      </w:rPr>
    </w:lvl>
    <w:lvl w:ilvl="5" w:tplc="146CB568">
      <w:start w:val="1"/>
      <w:numFmt w:val="bullet"/>
      <w:lvlText w:val=""/>
      <w:lvlJc w:val="left"/>
      <w:pPr>
        <w:ind w:left="4320" w:hanging="360"/>
      </w:pPr>
      <w:rPr>
        <w:rFonts w:ascii="Wingdings" w:hAnsi="Wingdings" w:hint="default"/>
      </w:rPr>
    </w:lvl>
    <w:lvl w:ilvl="6" w:tplc="D1147BD0">
      <w:start w:val="1"/>
      <w:numFmt w:val="bullet"/>
      <w:lvlText w:val=""/>
      <w:lvlJc w:val="left"/>
      <w:pPr>
        <w:ind w:left="5040" w:hanging="360"/>
      </w:pPr>
      <w:rPr>
        <w:rFonts w:ascii="Symbol" w:hAnsi="Symbol" w:hint="default"/>
      </w:rPr>
    </w:lvl>
    <w:lvl w:ilvl="7" w:tplc="4B2A0398">
      <w:start w:val="1"/>
      <w:numFmt w:val="bullet"/>
      <w:lvlText w:val="o"/>
      <w:lvlJc w:val="left"/>
      <w:pPr>
        <w:ind w:left="5760" w:hanging="360"/>
      </w:pPr>
      <w:rPr>
        <w:rFonts w:ascii="Courier New" w:hAnsi="Courier New" w:hint="default"/>
      </w:rPr>
    </w:lvl>
    <w:lvl w:ilvl="8" w:tplc="5EEACE76">
      <w:start w:val="1"/>
      <w:numFmt w:val="bullet"/>
      <w:lvlText w:val=""/>
      <w:lvlJc w:val="left"/>
      <w:pPr>
        <w:ind w:left="6480" w:hanging="360"/>
      </w:pPr>
      <w:rPr>
        <w:rFonts w:ascii="Wingdings" w:hAnsi="Wingdings" w:hint="default"/>
      </w:rPr>
    </w:lvl>
  </w:abstractNum>
  <w:abstractNum w:abstractNumId="53" w15:restartNumberingAfterBreak="0">
    <w:nsid w:val="7C4828CF"/>
    <w:multiLevelType w:val="hybridMultilevel"/>
    <w:tmpl w:val="A7285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0CEA0A"/>
    <w:multiLevelType w:val="hybridMultilevel"/>
    <w:tmpl w:val="DF9048C8"/>
    <w:lvl w:ilvl="0" w:tplc="81344E78">
      <w:start w:val="1"/>
      <w:numFmt w:val="bullet"/>
      <w:lvlText w:val="-"/>
      <w:lvlJc w:val="left"/>
      <w:pPr>
        <w:ind w:left="720" w:hanging="360"/>
      </w:pPr>
      <w:rPr>
        <w:rFonts w:ascii="Symbol" w:hAnsi="Symbol" w:hint="default"/>
      </w:rPr>
    </w:lvl>
    <w:lvl w:ilvl="1" w:tplc="E7960900">
      <w:start w:val="1"/>
      <w:numFmt w:val="bullet"/>
      <w:lvlText w:val="o"/>
      <w:lvlJc w:val="left"/>
      <w:pPr>
        <w:ind w:left="1440" w:hanging="360"/>
      </w:pPr>
      <w:rPr>
        <w:rFonts w:ascii="Courier New" w:hAnsi="Courier New" w:hint="default"/>
      </w:rPr>
    </w:lvl>
    <w:lvl w:ilvl="2" w:tplc="A4280052">
      <w:start w:val="1"/>
      <w:numFmt w:val="bullet"/>
      <w:lvlText w:val=""/>
      <w:lvlJc w:val="left"/>
      <w:pPr>
        <w:ind w:left="2160" w:hanging="360"/>
      </w:pPr>
      <w:rPr>
        <w:rFonts w:ascii="Wingdings" w:hAnsi="Wingdings" w:hint="default"/>
      </w:rPr>
    </w:lvl>
    <w:lvl w:ilvl="3" w:tplc="936E5E62">
      <w:start w:val="1"/>
      <w:numFmt w:val="bullet"/>
      <w:lvlText w:val=""/>
      <w:lvlJc w:val="left"/>
      <w:pPr>
        <w:ind w:left="2880" w:hanging="360"/>
      </w:pPr>
      <w:rPr>
        <w:rFonts w:ascii="Symbol" w:hAnsi="Symbol" w:hint="default"/>
      </w:rPr>
    </w:lvl>
    <w:lvl w:ilvl="4" w:tplc="5F42BC60">
      <w:start w:val="1"/>
      <w:numFmt w:val="bullet"/>
      <w:lvlText w:val="o"/>
      <w:lvlJc w:val="left"/>
      <w:pPr>
        <w:ind w:left="3600" w:hanging="360"/>
      </w:pPr>
      <w:rPr>
        <w:rFonts w:ascii="Courier New" w:hAnsi="Courier New" w:hint="default"/>
      </w:rPr>
    </w:lvl>
    <w:lvl w:ilvl="5" w:tplc="292AA8D8">
      <w:start w:val="1"/>
      <w:numFmt w:val="bullet"/>
      <w:lvlText w:val=""/>
      <w:lvlJc w:val="left"/>
      <w:pPr>
        <w:ind w:left="4320" w:hanging="360"/>
      </w:pPr>
      <w:rPr>
        <w:rFonts w:ascii="Wingdings" w:hAnsi="Wingdings" w:hint="default"/>
      </w:rPr>
    </w:lvl>
    <w:lvl w:ilvl="6" w:tplc="E0141B8C">
      <w:start w:val="1"/>
      <w:numFmt w:val="bullet"/>
      <w:lvlText w:val=""/>
      <w:lvlJc w:val="left"/>
      <w:pPr>
        <w:ind w:left="5040" w:hanging="360"/>
      </w:pPr>
      <w:rPr>
        <w:rFonts w:ascii="Symbol" w:hAnsi="Symbol" w:hint="default"/>
      </w:rPr>
    </w:lvl>
    <w:lvl w:ilvl="7" w:tplc="14963256">
      <w:start w:val="1"/>
      <w:numFmt w:val="bullet"/>
      <w:lvlText w:val="o"/>
      <w:lvlJc w:val="left"/>
      <w:pPr>
        <w:ind w:left="5760" w:hanging="360"/>
      </w:pPr>
      <w:rPr>
        <w:rFonts w:ascii="Courier New" w:hAnsi="Courier New" w:hint="default"/>
      </w:rPr>
    </w:lvl>
    <w:lvl w:ilvl="8" w:tplc="97703DE8">
      <w:start w:val="1"/>
      <w:numFmt w:val="bullet"/>
      <w:lvlText w:val=""/>
      <w:lvlJc w:val="left"/>
      <w:pPr>
        <w:ind w:left="6480" w:hanging="360"/>
      </w:pPr>
      <w:rPr>
        <w:rFonts w:ascii="Wingdings" w:hAnsi="Wingdings" w:hint="default"/>
      </w:rPr>
    </w:lvl>
  </w:abstractNum>
  <w:num w:numId="1" w16cid:durableId="468667599">
    <w:abstractNumId w:val="39"/>
  </w:num>
  <w:num w:numId="2" w16cid:durableId="7628409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95544263">
    <w:abstractNumId w:val="45"/>
  </w:num>
  <w:num w:numId="4" w16cid:durableId="1853061732">
    <w:abstractNumId w:val="23"/>
  </w:num>
  <w:num w:numId="5" w16cid:durableId="579949389">
    <w:abstractNumId w:val="35"/>
  </w:num>
  <w:num w:numId="6" w16cid:durableId="541400632">
    <w:abstractNumId w:val="53"/>
  </w:num>
  <w:num w:numId="7" w16cid:durableId="1311515667">
    <w:abstractNumId w:val="15"/>
  </w:num>
  <w:num w:numId="8" w16cid:durableId="1983466500">
    <w:abstractNumId w:val="41"/>
  </w:num>
  <w:num w:numId="9" w16cid:durableId="1766733050">
    <w:abstractNumId w:val="5"/>
  </w:num>
  <w:num w:numId="10" w16cid:durableId="1816995188">
    <w:abstractNumId w:val="12"/>
  </w:num>
  <w:num w:numId="11" w16cid:durableId="206841528">
    <w:abstractNumId w:val="49"/>
  </w:num>
  <w:num w:numId="12" w16cid:durableId="110368235">
    <w:abstractNumId w:val="8"/>
  </w:num>
  <w:num w:numId="13" w16cid:durableId="1622761468">
    <w:abstractNumId w:val="7"/>
  </w:num>
  <w:num w:numId="14" w16cid:durableId="2129426659">
    <w:abstractNumId w:val="31"/>
  </w:num>
  <w:num w:numId="15" w16cid:durableId="508300343">
    <w:abstractNumId w:val="25"/>
  </w:num>
  <w:num w:numId="16" w16cid:durableId="1043749540">
    <w:abstractNumId w:val="48"/>
  </w:num>
  <w:num w:numId="17" w16cid:durableId="1578174184">
    <w:abstractNumId w:val="14"/>
  </w:num>
  <w:num w:numId="18" w16cid:durableId="1294560408">
    <w:abstractNumId w:val="32"/>
  </w:num>
  <w:num w:numId="19" w16cid:durableId="1154680392">
    <w:abstractNumId w:val="17"/>
  </w:num>
  <w:num w:numId="20" w16cid:durableId="941424649">
    <w:abstractNumId w:val="3"/>
  </w:num>
  <w:num w:numId="21" w16cid:durableId="416177239">
    <w:abstractNumId w:val="27"/>
  </w:num>
  <w:num w:numId="22" w16cid:durableId="35938095">
    <w:abstractNumId w:val="21"/>
  </w:num>
  <w:num w:numId="23" w16cid:durableId="1915432826">
    <w:abstractNumId w:val="20"/>
  </w:num>
  <w:num w:numId="24" w16cid:durableId="334498025">
    <w:abstractNumId w:val="2"/>
  </w:num>
  <w:num w:numId="25" w16cid:durableId="613825118">
    <w:abstractNumId w:val="40"/>
  </w:num>
  <w:num w:numId="26" w16cid:durableId="814297390">
    <w:abstractNumId w:val="11"/>
  </w:num>
  <w:num w:numId="27" w16cid:durableId="906844496">
    <w:abstractNumId w:val="10"/>
  </w:num>
  <w:num w:numId="28" w16cid:durableId="1261334934">
    <w:abstractNumId w:val="46"/>
  </w:num>
  <w:num w:numId="29" w16cid:durableId="2041318589">
    <w:abstractNumId w:val="37"/>
  </w:num>
  <w:num w:numId="30" w16cid:durableId="659964943">
    <w:abstractNumId w:val="44"/>
  </w:num>
  <w:num w:numId="31" w16cid:durableId="1034648977">
    <w:abstractNumId w:val="30"/>
  </w:num>
  <w:num w:numId="32" w16cid:durableId="1760784682">
    <w:abstractNumId w:val="34"/>
  </w:num>
  <w:num w:numId="33" w16cid:durableId="1021273802">
    <w:abstractNumId w:val="24"/>
  </w:num>
  <w:num w:numId="34" w16cid:durableId="263729376">
    <w:abstractNumId w:val="29"/>
  </w:num>
  <w:num w:numId="35" w16cid:durableId="1443573278">
    <w:abstractNumId w:val="38"/>
  </w:num>
  <w:num w:numId="36" w16cid:durableId="1257905084">
    <w:abstractNumId w:val="52"/>
  </w:num>
  <w:num w:numId="37" w16cid:durableId="276720995">
    <w:abstractNumId w:val="1"/>
  </w:num>
  <w:num w:numId="38" w16cid:durableId="1953243628">
    <w:abstractNumId w:val="42"/>
  </w:num>
  <w:num w:numId="39" w16cid:durableId="1247304607">
    <w:abstractNumId w:val="16"/>
  </w:num>
  <w:num w:numId="40" w16cid:durableId="1292395703">
    <w:abstractNumId w:val="36"/>
  </w:num>
  <w:num w:numId="41" w16cid:durableId="1133602396">
    <w:abstractNumId w:val="4"/>
  </w:num>
  <w:num w:numId="42" w16cid:durableId="146898491">
    <w:abstractNumId w:val="28"/>
  </w:num>
  <w:num w:numId="43" w16cid:durableId="65689387">
    <w:abstractNumId w:val="33"/>
  </w:num>
  <w:num w:numId="44" w16cid:durableId="660692051">
    <w:abstractNumId w:val="54"/>
  </w:num>
  <w:num w:numId="45" w16cid:durableId="797142105">
    <w:abstractNumId w:val="19"/>
  </w:num>
  <w:num w:numId="46" w16cid:durableId="805008007">
    <w:abstractNumId w:val="9"/>
  </w:num>
  <w:num w:numId="47" w16cid:durableId="549223215">
    <w:abstractNumId w:val="51"/>
  </w:num>
  <w:num w:numId="48" w16cid:durableId="494498676">
    <w:abstractNumId w:val="43"/>
  </w:num>
  <w:num w:numId="49" w16cid:durableId="519394119">
    <w:abstractNumId w:val="6"/>
  </w:num>
  <w:num w:numId="50" w16cid:durableId="14961491">
    <w:abstractNumId w:val="50"/>
  </w:num>
  <w:num w:numId="51" w16cid:durableId="982395727">
    <w:abstractNumId w:val="13"/>
  </w:num>
  <w:num w:numId="52" w16cid:durableId="1599755334">
    <w:abstractNumId w:val="47"/>
  </w:num>
  <w:num w:numId="53" w16cid:durableId="720328898">
    <w:abstractNumId w:val="0"/>
  </w:num>
  <w:num w:numId="54" w16cid:durableId="648093936">
    <w:abstractNumId w:val="26"/>
  </w:num>
  <w:num w:numId="55" w16cid:durableId="361828439">
    <w:abstractNumId w:val="22"/>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ùi Huyền Trang">
    <w15:presenceInfo w15:providerId="Windows Live" w15:userId="f9c331ecffb06e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660"/>
    <w:rsid w:val="00000B73"/>
    <w:rsid w:val="00004580"/>
    <w:rsid w:val="00004B78"/>
    <w:rsid w:val="00005128"/>
    <w:rsid w:val="00005FF6"/>
    <w:rsid w:val="00006089"/>
    <w:rsid w:val="00007ADC"/>
    <w:rsid w:val="00007BE7"/>
    <w:rsid w:val="00010830"/>
    <w:rsid w:val="00011A11"/>
    <w:rsid w:val="00012F9D"/>
    <w:rsid w:val="0002048F"/>
    <w:rsid w:val="00020AD1"/>
    <w:rsid w:val="00021516"/>
    <w:rsid w:val="000218BF"/>
    <w:rsid w:val="00021C82"/>
    <w:rsid w:val="00023723"/>
    <w:rsid w:val="00024666"/>
    <w:rsid w:val="0003007D"/>
    <w:rsid w:val="000366F3"/>
    <w:rsid w:val="00036C0C"/>
    <w:rsid w:val="00037C9C"/>
    <w:rsid w:val="00043D60"/>
    <w:rsid w:val="00047153"/>
    <w:rsid w:val="00047243"/>
    <w:rsid w:val="000516BF"/>
    <w:rsid w:val="00051D28"/>
    <w:rsid w:val="0005410A"/>
    <w:rsid w:val="000572A6"/>
    <w:rsid w:val="00060A3A"/>
    <w:rsid w:val="00062944"/>
    <w:rsid w:val="00063004"/>
    <w:rsid w:val="000643A0"/>
    <w:rsid w:val="000647D1"/>
    <w:rsid w:val="00067AA5"/>
    <w:rsid w:val="00067C5B"/>
    <w:rsid w:val="000700FE"/>
    <w:rsid w:val="00075140"/>
    <w:rsid w:val="000751F5"/>
    <w:rsid w:val="00083B64"/>
    <w:rsid w:val="000850A2"/>
    <w:rsid w:val="00090681"/>
    <w:rsid w:val="00091537"/>
    <w:rsid w:val="0009306F"/>
    <w:rsid w:val="00093171"/>
    <w:rsid w:val="00093E0F"/>
    <w:rsid w:val="00095EE2"/>
    <w:rsid w:val="000A00B7"/>
    <w:rsid w:val="000A0D1E"/>
    <w:rsid w:val="000A12C7"/>
    <w:rsid w:val="000A1513"/>
    <w:rsid w:val="000A38DE"/>
    <w:rsid w:val="000A56A3"/>
    <w:rsid w:val="000A6617"/>
    <w:rsid w:val="000B0844"/>
    <w:rsid w:val="000B42B2"/>
    <w:rsid w:val="000B5576"/>
    <w:rsid w:val="000B5681"/>
    <w:rsid w:val="000B689D"/>
    <w:rsid w:val="000B6E51"/>
    <w:rsid w:val="000C06AA"/>
    <w:rsid w:val="000C0820"/>
    <w:rsid w:val="000C0CF4"/>
    <w:rsid w:val="000C3FCB"/>
    <w:rsid w:val="000C48B5"/>
    <w:rsid w:val="000C4C5F"/>
    <w:rsid w:val="000C5E88"/>
    <w:rsid w:val="000C619F"/>
    <w:rsid w:val="000C64E8"/>
    <w:rsid w:val="000D377F"/>
    <w:rsid w:val="000D3793"/>
    <w:rsid w:val="000D3A66"/>
    <w:rsid w:val="000D6E44"/>
    <w:rsid w:val="000E0C35"/>
    <w:rsid w:val="000E1B7A"/>
    <w:rsid w:val="000E5480"/>
    <w:rsid w:val="000E55D2"/>
    <w:rsid w:val="000E6BA2"/>
    <w:rsid w:val="000E7577"/>
    <w:rsid w:val="000F0EAB"/>
    <w:rsid w:val="000F389D"/>
    <w:rsid w:val="000F60EA"/>
    <w:rsid w:val="000F7B6A"/>
    <w:rsid w:val="00100F88"/>
    <w:rsid w:val="0010555A"/>
    <w:rsid w:val="001058A5"/>
    <w:rsid w:val="00105A54"/>
    <w:rsid w:val="00110064"/>
    <w:rsid w:val="00110EDB"/>
    <w:rsid w:val="00112A24"/>
    <w:rsid w:val="00115B59"/>
    <w:rsid w:val="00115F98"/>
    <w:rsid w:val="00116B81"/>
    <w:rsid w:val="00117054"/>
    <w:rsid w:val="00120236"/>
    <w:rsid w:val="001204C9"/>
    <w:rsid w:val="001204CA"/>
    <w:rsid w:val="00120C67"/>
    <w:rsid w:val="00121F1D"/>
    <w:rsid w:val="001220A6"/>
    <w:rsid w:val="00122B9B"/>
    <w:rsid w:val="00123999"/>
    <w:rsid w:val="00123F96"/>
    <w:rsid w:val="0012568F"/>
    <w:rsid w:val="00132C90"/>
    <w:rsid w:val="00133847"/>
    <w:rsid w:val="00136FAA"/>
    <w:rsid w:val="00137237"/>
    <w:rsid w:val="00140ACE"/>
    <w:rsid w:val="00140DB9"/>
    <w:rsid w:val="001410FF"/>
    <w:rsid w:val="00142AD5"/>
    <w:rsid w:val="00145C48"/>
    <w:rsid w:val="00146780"/>
    <w:rsid w:val="00147705"/>
    <w:rsid w:val="00147CFA"/>
    <w:rsid w:val="00150114"/>
    <w:rsid w:val="001532F8"/>
    <w:rsid w:val="00154F5B"/>
    <w:rsid w:val="00155B78"/>
    <w:rsid w:val="001610BE"/>
    <w:rsid w:val="00164BE0"/>
    <w:rsid w:val="001657F1"/>
    <w:rsid w:val="00166090"/>
    <w:rsid w:val="00166343"/>
    <w:rsid w:val="00171C2B"/>
    <w:rsid w:val="001727B6"/>
    <w:rsid w:val="0017280A"/>
    <w:rsid w:val="0017373A"/>
    <w:rsid w:val="00174D27"/>
    <w:rsid w:val="00175929"/>
    <w:rsid w:val="001778F9"/>
    <w:rsid w:val="00182416"/>
    <w:rsid w:val="00184929"/>
    <w:rsid w:val="00187526"/>
    <w:rsid w:val="001875D0"/>
    <w:rsid w:val="00191DDF"/>
    <w:rsid w:val="001941DB"/>
    <w:rsid w:val="00195FF2"/>
    <w:rsid w:val="00196465"/>
    <w:rsid w:val="001A0DAF"/>
    <w:rsid w:val="001A2512"/>
    <w:rsid w:val="001A2BB5"/>
    <w:rsid w:val="001A31A8"/>
    <w:rsid w:val="001A35A0"/>
    <w:rsid w:val="001A38A5"/>
    <w:rsid w:val="001A3ADC"/>
    <w:rsid w:val="001A666F"/>
    <w:rsid w:val="001A7083"/>
    <w:rsid w:val="001B0F7E"/>
    <w:rsid w:val="001C01CA"/>
    <w:rsid w:val="001C0E55"/>
    <w:rsid w:val="001C1B4B"/>
    <w:rsid w:val="001C2B38"/>
    <w:rsid w:val="001C4523"/>
    <w:rsid w:val="001C50AC"/>
    <w:rsid w:val="001C7877"/>
    <w:rsid w:val="001D195C"/>
    <w:rsid w:val="001D1DF6"/>
    <w:rsid w:val="001D4AEB"/>
    <w:rsid w:val="001D7651"/>
    <w:rsid w:val="001D76DA"/>
    <w:rsid w:val="001D78BE"/>
    <w:rsid w:val="001E157F"/>
    <w:rsid w:val="001E2BE0"/>
    <w:rsid w:val="001E4435"/>
    <w:rsid w:val="001E6CFD"/>
    <w:rsid w:val="001F12F0"/>
    <w:rsid w:val="001F15DC"/>
    <w:rsid w:val="001F3165"/>
    <w:rsid w:val="001F33E5"/>
    <w:rsid w:val="00210B52"/>
    <w:rsid w:val="00210BAF"/>
    <w:rsid w:val="00214952"/>
    <w:rsid w:val="00216EEA"/>
    <w:rsid w:val="00220A90"/>
    <w:rsid w:val="00231C71"/>
    <w:rsid w:val="00232048"/>
    <w:rsid w:val="0023320D"/>
    <w:rsid w:val="0023436D"/>
    <w:rsid w:val="002366E5"/>
    <w:rsid w:val="00240797"/>
    <w:rsid w:val="00240812"/>
    <w:rsid w:val="002426AC"/>
    <w:rsid w:val="002434BA"/>
    <w:rsid w:val="00245307"/>
    <w:rsid w:val="00246A3A"/>
    <w:rsid w:val="002567D7"/>
    <w:rsid w:val="00262445"/>
    <w:rsid w:val="00263677"/>
    <w:rsid w:val="00263B0A"/>
    <w:rsid w:val="0026430A"/>
    <w:rsid w:val="00264AC7"/>
    <w:rsid w:val="00265741"/>
    <w:rsid w:val="00265FD7"/>
    <w:rsid w:val="002705D9"/>
    <w:rsid w:val="0027638C"/>
    <w:rsid w:val="002773AB"/>
    <w:rsid w:val="00277812"/>
    <w:rsid w:val="0028183E"/>
    <w:rsid w:val="00283910"/>
    <w:rsid w:val="002843D6"/>
    <w:rsid w:val="002873E7"/>
    <w:rsid w:val="0029055E"/>
    <w:rsid w:val="00290B3A"/>
    <w:rsid w:val="00292FF5"/>
    <w:rsid w:val="00297036"/>
    <w:rsid w:val="00297DD2"/>
    <w:rsid w:val="002A045B"/>
    <w:rsid w:val="002A22B6"/>
    <w:rsid w:val="002B23EE"/>
    <w:rsid w:val="002B2784"/>
    <w:rsid w:val="002B3509"/>
    <w:rsid w:val="002B5CDE"/>
    <w:rsid w:val="002B69B3"/>
    <w:rsid w:val="002B6C33"/>
    <w:rsid w:val="002C2BE0"/>
    <w:rsid w:val="002D03C0"/>
    <w:rsid w:val="002D3277"/>
    <w:rsid w:val="002D481A"/>
    <w:rsid w:val="002D6CB5"/>
    <w:rsid w:val="002D71F8"/>
    <w:rsid w:val="002E0339"/>
    <w:rsid w:val="002E14C8"/>
    <w:rsid w:val="002E3EB8"/>
    <w:rsid w:val="002E4D0F"/>
    <w:rsid w:val="002E6BA2"/>
    <w:rsid w:val="002E7018"/>
    <w:rsid w:val="002E7A44"/>
    <w:rsid w:val="002F4498"/>
    <w:rsid w:val="002F4B97"/>
    <w:rsid w:val="002F74C4"/>
    <w:rsid w:val="0030155E"/>
    <w:rsid w:val="0030477B"/>
    <w:rsid w:val="003048B1"/>
    <w:rsid w:val="00304E98"/>
    <w:rsid w:val="003053AD"/>
    <w:rsid w:val="00311E10"/>
    <w:rsid w:val="00312B2F"/>
    <w:rsid w:val="0031347C"/>
    <w:rsid w:val="00313E9E"/>
    <w:rsid w:val="00315473"/>
    <w:rsid w:val="00316057"/>
    <w:rsid w:val="00320E49"/>
    <w:rsid w:val="00321A90"/>
    <w:rsid w:val="0032378C"/>
    <w:rsid w:val="00325825"/>
    <w:rsid w:val="003269CF"/>
    <w:rsid w:val="00326A07"/>
    <w:rsid w:val="00330C29"/>
    <w:rsid w:val="00330F03"/>
    <w:rsid w:val="00331EB0"/>
    <w:rsid w:val="0033259C"/>
    <w:rsid w:val="00341C8A"/>
    <w:rsid w:val="00342FFC"/>
    <w:rsid w:val="00344CAC"/>
    <w:rsid w:val="003455A8"/>
    <w:rsid w:val="00347429"/>
    <w:rsid w:val="00347778"/>
    <w:rsid w:val="0035020A"/>
    <w:rsid w:val="00350BF8"/>
    <w:rsid w:val="003516BC"/>
    <w:rsid w:val="00352443"/>
    <w:rsid w:val="003527D7"/>
    <w:rsid w:val="00354987"/>
    <w:rsid w:val="0035633D"/>
    <w:rsid w:val="00356A57"/>
    <w:rsid w:val="00360548"/>
    <w:rsid w:val="00360D52"/>
    <w:rsid w:val="00366379"/>
    <w:rsid w:val="003668B9"/>
    <w:rsid w:val="00367C20"/>
    <w:rsid w:val="003721A8"/>
    <w:rsid w:val="00373CF3"/>
    <w:rsid w:val="003751E8"/>
    <w:rsid w:val="00380A6A"/>
    <w:rsid w:val="00380B8D"/>
    <w:rsid w:val="00380D5C"/>
    <w:rsid w:val="003870B8"/>
    <w:rsid w:val="003876D8"/>
    <w:rsid w:val="003901B7"/>
    <w:rsid w:val="00391E14"/>
    <w:rsid w:val="0039481F"/>
    <w:rsid w:val="00394CFE"/>
    <w:rsid w:val="003A11D8"/>
    <w:rsid w:val="003A3251"/>
    <w:rsid w:val="003A385A"/>
    <w:rsid w:val="003A4050"/>
    <w:rsid w:val="003A40DF"/>
    <w:rsid w:val="003B0A52"/>
    <w:rsid w:val="003B0F11"/>
    <w:rsid w:val="003B2DD7"/>
    <w:rsid w:val="003B418E"/>
    <w:rsid w:val="003B4C39"/>
    <w:rsid w:val="003B667B"/>
    <w:rsid w:val="003B6920"/>
    <w:rsid w:val="003B6F6C"/>
    <w:rsid w:val="003C04A3"/>
    <w:rsid w:val="003C04D6"/>
    <w:rsid w:val="003C655E"/>
    <w:rsid w:val="003C7BA1"/>
    <w:rsid w:val="003D5309"/>
    <w:rsid w:val="003D5463"/>
    <w:rsid w:val="003D6E9D"/>
    <w:rsid w:val="003E4FBA"/>
    <w:rsid w:val="003F1E63"/>
    <w:rsid w:val="003F24B0"/>
    <w:rsid w:val="003F594F"/>
    <w:rsid w:val="003F5D66"/>
    <w:rsid w:val="003F5D81"/>
    <w:rsid w:val="004047EE"/>
    <w:rsid w:val="00404931"/>
    <w:rsid w:val="00404B08"/>
    <w:rsid w:val="004060C6"/>
    <w:rsid w:val="00406316"/>
    <w:rsid w:val="00412C76"/>
    <w:rsid w:val="00414AC6"/>
    <w:rsid w:val="00415BE5"/>
    <w:rsid w:val="00423F45"/>
    <w:rsid w:val="00423F66"/>
    <w:rsid w:val="0042674B"/>
    <w:rsid w:val="00427FA5"/>
    <w:rsid w:val="0043027E"/>
    <w:rsid w:val="004304E2"/>
    <w:rsid w:val="0043278A"/>
    <w:rsid w:val="0043590A"/>
    <w:rsid w:val="004376B2"/>
    <w:rsid w:val="00440C0B"/>
    <w:rsid w:val="00441324"/>
    <w:rsid w:val="00441A26"/>
    <w:rsid w:val="0044514C"/>
    <w:rsid w:val="00452BE2"/>
    <w:rsid w:val="0045615D"/>
    <w:rsid w:val="00457294"/>
    <w:rsid w:val="00460BAE"/>
    <w:rsid w:val="00466A3D"/>
    <w:rsid w:val="004707F5"/>
    <w:rsid w:val="00471C8C"/>
    <w:rsid w:val="004722A4"/>
    <w:rsid w:val="00473982"/>
    <w:rsid w:val="004747C5"/>
    <w:rsid w:val="00475992"/>
    <w:rsid w:val="004759AC"/>
    <w:rsid w:val="004809E3"/>
    <w:rsid w:val="0048276C"/>
    <w:rsid w:val="00482B34"/>
    <w:rsid w:val="0048369B"/>
    <w:rsid w:val="00485974"/>
    <w:rsid w:val="0048650A"/>
    <w:rsid w:val="00487137"/>
    <w:rsid w:val="004912D6"/>
    <w:rsid w:val="00493CA0"/>
    <w:rsid w:val="0049532E"/>
    <w:rsid w:val="00497613"/>
    <w:rsid w:val="004A3BD7"/>
    <w:rsid w:val="004A4087"/>
    <w:rsid w:val="004A5EC8"/>
    <w:rsid w:val="004A69CC"/>
    <w:rsid w:val="004B427A"/>
    <w:rsid w:val="004B5908"/>
    <w:rsid w:val="004C0D56"/>
    <w:rsid w:val="004C1CE8"/>
    <w:rsid w:val="004C3DE4"/>
    <w:rsid w:val="004D1B02"/>
    <w:rsid w:val="004D20D9"/>
    <w:rsid w:val="004D2943"/>
    <w:rsid w:val="004D71B8"/>
    <w:rsid w:val="004E37AC"/>
    <w:rsid w:val="004E4CE6"/>
    <w:rsid w:val="004E55B6"/>
    <w:rsid w:val="004E7D61"/>
    <w:rsid w:val="004F2DF0"/>
    <w:rsid w:val="004F2F41"/>
    <w:rsid w:val="004F45B2"/>
    <w:rsid w:val="0050125F"/>
    <w:rsid w:val="00502D2A"/>
    <w:rsid w:val="00502E9B"/>
    <w:rsid w:val="00512443"/>
    <w:rsid w:val="005137A3"/>
    <w:rsid w:val="00514686"/>
    <w:rsid w:val="00515C7F"/>
    <w:rsid w:val="00520F08"/>
    <w:rsid w:val="0052331B"/>
    <w:rsid w:val="0052638E"/>
    <w:rsid w:val="00526DB0"/>
    <w:rsid w:val="0052773D"/>
    <w:rsid w:val="00531DF9"/>
    <w:rsid w:val="00532753"/>
    <w:rsid w:val="00532DDF"/>
    <w:rsid w:val="00533BC8"/>
    <w:rsid w:val="005379F6"/>
    <w:rsid w:val="005434FC"/>
    <w:rsid w:val="005443B0"/>
    <w:rsid w:val="00547D26"/>
    <w:rsid w:val="00551099"/>
    <w:rsid w:val="0055159F"/>
    <w:rsid w:val="0055295E"/>
    <w:rsid w:val="00555C4C"/>
    <w:rsid w:val="005568CA"/>
    <w:rsid w:val="005569C4"/>
    <w:rsid w:val="0055734B"/>
    <w:rsid w:val="00557A0F"/>
    <w:rsid w:val="00564259"/>
    <w:rsid w:val="00565F03"/>
    <w:rsid w:val="005723D7"/>
    <w:rsid w:val="00574CE7"/>
    <w:rsid w:val="00575E76"/>
    <w:rsid w:val="00580AC9"/>
    <w:rsid w:val="00584003"/>
    <w:rsid w:val="0058520F"/>
    <w:rsid w:val="0058655A"/>
    <w:rsid w:val="0058735A"/>
    <w:rsid w:val="00587A62"/>
    <w:rsid w:val="00594B84"/>
    <w:rsid w:val="00597E24"/>
    <w:rsid w:val="005A02C7"/>
    <w:rsid w:val="005A2D0D"/>
    <w:rsid w:val="005A61AE"/>
    <w:rsid w:val="005B0428"/>
    <w:rsid w:val="005B2858"/>
    <w:rsid w:val="005B62F7"/>
    <w:rsid w:val="005C21FF"/>
    <w:rsid w:val="005C28E4"/>
    <w:rsid w:val="005C31EF"/>
    <w:rsid w:val="005C5585"/>
    <w:rsid w:val="005D214D"/>
    <w:rsid w:val="005D21D5"/>
    <w:rsid w:val="005D26DD"/>
    <w:rsid w:val="005D3180"/>
    <w:rsid w:val="005D31B0"/>
    <w:rsid w:val="005D4B0F"/>
    <w:rsid w:val="005D4C7B"/>
    <w:rsid w:val="005D4CCA"/>
    <w:rsid w:val="005E4F9B"/>
    <w:rsid w:val="005F0341"/>
    <w:rsid w:val="005F1141"/>
    <w:rsid w:val="005F2D1B"/>
    <w:rsid w:val="005F4D20"/>
    <w:rsid w:val="005F722E"/>
    <w:rsid w:val="005F771E"/>
    <w:rsid w:val="00601D45"/>
    <w:rsid w:val="00601F50"/>
    <w:rsid w:val="00602930"/>
    <w:rsid w:val="00605DBF"/>
    <w:rsid w:val="00607538"/>
    <w:rsid w:val="00611C29"/>
    <w:rsid w:val="00614A9A"/>
    <w:rsid w:val="006152BD"/>
    <w:rsid w:val="006215CC"/>
    <w:rsid w:val="00622788"/>
    <w:rsid w:val="006229D6"/>
    <w:rsid w:val="00624B13"/>
    <w:rsid w:val="006252CC"/>
    <w:rsid w:val="00625431"/>
    <w:rsid w:val="00627DF8"/>
    <w:rsid w:val="006301E5"/>
    <w:rsid w:val="00631B08"/>
    <w:rsid w:val="00631B7D"/>
    <w:rsid w:val="00631CD0"/>
    <w:rsid w:val="00634DDC"/>
    <w:rsid w:val="00635D90"/>
    <w:rsid w:val="006377E7"/>
    <w:rsid w:val="00637D18"/>
    <w:rsid w:val="00640441"/>
    <w:rsid w:val="006417C4"/>
    <w:rsid w:val="00644B82"/>
    <w:rsid w:val="00645496"/>
    <w:rsid w:val="00645F15"/>
    <w:rsid w:val="006476BB"/>
    <w:rsid w:val="00650345"/>
    <w:rsid w:val="006531E5"/>
    <w:rsid w:val="00660EF5"/>
    <w:rsid w:val="00662603"/>
    <w:rsid w:val="00662DE4"/>
    <w:rsid w:val="006635DB"/>
    <w:rsid w:val="00665713"/>
    <w:rsid w:val="006671D8"/>
    <w:rsid w:val="00670AD5"/>
    <w:rsid w:val="0067198B"/>
    <w:rsid w:val="006727CC"/>
    <w:rsid w:val="0067295D"/>
    <w:rsid w:val="006733AE"/>
    <w:rsid w:val="00673746"/>
    <w:rsid w:val="00680AD9"/>
    <w:rsid w:val="00681234"/>
    <w:rsid w:val="0068445B"/>
    <w:rsid w:val="00686963"/>
    <w:rsid w:val="00686DAF"/>
    <w:rsid w:val="00687153"/>
    <w:rsid w:val="00692676"/>
    <w:rsid w:val="006A134D"/>
    <w:rsid w:val="006A4BBE"/>
    <w:rsid w:val="006A55A3"/>
    <w:rsid w:val="006B0509"/>
    <w:rsid w:val="006B3505"/>
    <w:rsid w:val="006B42C4"/>
    <w:rsid w:val="006B59B0"/>
    <w:rsid w:val="006B5B1B"/>
    <w:rsid w:val="006B6B34"/>
    <w:rsid w:val="006C18EB"/>
    <w:rsid w:val="006C2622"/>
    <w:rsid w:val="006C499C"/>
    <w:rsid w:val="006C77FD"/>
    <w:rsid w:val="006D0908"/>
    <w:rsid w:val="006D2EB9"/>
    <w:rsid w:val="006D4E9C"/>
    <w:rsid w:val="006D7254"/>
    <w:rsid w:val="006E1A9F"/>
    <w:rsid w:val="006E1B8B"/>
    <w:rsid w:val="006E2F88"/>
    <w:rsid w:val="006E3234"/>
    <w:rsid w:val="006E4023"/>
    <w:rsid w:val="006E6B18"/>
    <w:rsid w:val="006E7010"/>
    <w:rsid w:val="006E7D87"/>
    <w:rsid w:val="006F1283"/>
    <w:rsid w:val="006F1C3F"/>
    <w:rsid w:val="006F3A71"/>
    <w:rsid w:val="006F3B72"/>
    <w:rsid w:val="006F78CA"/>
    <w:rsid w:val="006F7ED4"/>
    <w:rsid w:val="0070293E"/>
    <w:rsid w:val="00704B0D"/>
    <w:rsid w:val="0070578A"/>
    <w:rsid w:val="00707793"/>
    <w:rsid w:val="00707CD4"/>
    <w:rsid w:val="00711EFF"/>
    <w:rsid w:val="00716827"/>
    <w:rsid w:val="007205F0"/>
    <w:rsid w:val="00721B7F"/>
    <w:rsid w:val="00722185"/>
    <w:rsid w:val="007246F9"/>
    <w:rsid w:val="00726C43"/>
    <w:rsid w:val="00726C56"/>
    <w:rsid w:val="007308CB"/>
    <w:rsid w:val="00731B62"/>
    <w:rsid w:val="00737118"/>
    <w:rsid w:val="007429A6"/>
    <w:rsid w:val="00744A4F"/>
    <w:rsid w:val="007450E4"/>
    <w:rsid w:val="00745603"/>
    <w:rsid w:val="007462B8"/>
    <w:rsid w:val="00747894"/>
    <w:rsid w:val="0075170E"/>
    <w:rsid w:val="00752674"/>
    <w:rsid w:val="00752D7D"/>
    <w:rsid w:val="00753A3B"/>
    <w:rsid w:val="00754685"/>
    <w:rsid w:val="007558E7"/>
    <w:rsid w:val="00757350"/>
    <w:rsid w:val="0076007B"/>
    <w:rsid w:val="00761A12"/>
    <w:rsid w:val="007626C1"/>
    <w:rsid w:val="0076429B"/>
    <w:rsid w:val="00764D68"/>
    <w:rsid w:val="00764FC0"/>
    <w:rsid w:val="0076545F"/>
    <w:rsid w:val="00770AB6"/>
    <w:rsid w:val="007726EE"/>
    <w:rsid w:val="00772FBF"/>
    <w:rsid w:val="00776E5A"/>
    <w:rsid w:val="00777AA3"/>
    <w:rsid w:val="00780109"/>
    <w:rsid w:val="007815E2"/>
    <w:rsid w:val="00781D10"/>
    <w:rsid w:val="00781D28"/>
    <w:rsid w:val="00782C06"/>
    <w:rsid w:val="00790C83"/>
    <w:rsid w:val="00791EDC"/>
    <w:rsid w:val="0079450D"/>
    <w:rsid w:val="0079782D"/>
    <w:rsid w:val="007A06AA"/>
    <w:rsid w:val="007A1555"/>
    <w:rsid w:val="007A1C43"/>
    <w:rsid w:val="007A1CBD"/>
    <w:rsid w:val="007A4F01"/>
    <w:rsid w:val="007A5482"/>
    <w:rsid w:val="007A79FC"/>
    <w:rsid w:val="007A7FFA"/>
    <w:rsid w:val="007B0D4B"/>
    <w:rsid w:val="007B43F2"/>
    <w:rsid w:val="007B5C8A"/>
    <w:rsid w:val="007B5E61"/>
    <w:rsid w:val="007B605B"/>
    <w:rsid w:val="007B75C9"/>
    <w:rsid w:val="007C243D"/>
    <w:rsid w:val="007C2886"/>
    <w:rsid w:val="007C588F"/>
    <w:rsid w:val="007C6AD0"/>
    <w:rsid w:val="007D229A"/>
    <w:rsid w:val="007D42EE"/>
    <w:rsid w:val="007D51F7"/>
    <w:rsid w:val="007D5A2B"/>
    <w:rsid w:val="007D6AF8"/>
    <w:rsid w:val="007D7357"/>
    <w:rsid w:val="007D7895"/>
    <w:rsid w:val="007E2B7E"/>
    <w:rsid w:val="007E3C50"/>
    <w:rsid w:val="007E3DAA"/>
    <w:rsid w:val="007E7346"/>
    <w:rsid w:val="007E785B"/>
    <w:rsid w:val="007F053E"/>
    <w:rsid w:val="007F09BF"/>
    <w:rsid w:val="007F0EAA"/>
    <w:rsid w:val="007F146D"/>
    <w:rsid w:val="007F183A"/>
    <w:rsid w:val="007F4880"/>
    <w:rsid w:val="007F63FF"/>
    <w:rsid w:val="007F6787"/>
    <w:rsid w:val="007F6BBA"/>
    <w:rsid w:val="007F73C4"/>
    <w:rsid w:val="007F7E4E"/>
    <w:rsid w:val="0080046B"/>
    <w:rsid w:val="008055F7"/>
    <w:rsid w:val="00806D5A"/>
    <w:rsid w:val="00807079"/>
    <w:rsid w:val="0081169B"/>
    <w:rsid w:val="008116BD"/>
    <w:rsid w:val="00811739"/>
    <w:rsid w:val="008118A4"/>
    <w:rsid w:val="00815C0B"/>
    <w:rsid w:val="00816F86"/>
    <w:rsid w:val="008174B2"/>
    <w:rsid w:val="00817B9A"/>
    <w:rsid w:val="00817E41"/>
    <w:rsid w:val="00820F41"/>
    <w:rsid w:val="00822D97"/>
    <w:rsid w:val="00823FF1"/>
    <w:rsid w:val="00824833"/>
    <w:rsid w:val="00824CCE"/>
    <w:rsid w:val="00824DEE"/>
    <w:rsid w:val="0082691E"/>
    <w:rsid w:val="008278BF"/>
    <w:rsid w:val="008316F6"/>
    <w:rsid w:val="00835573"/>
    <w:rsid w:val="00835A43"/>
    <w:rsid w:val="00836BB2"/>
    <w:rsid w:val="00841916"/>
    <w:rsid w:val="00845ACD"/>
    <w:rsid w:val="008461C7"/>
    <w:rsid w:val="00851051"/>
    <w:rsid w:val="0085114E"/>
    <w:rsid w:val="00853042"/>
    <w:rsid w:val="0085317A"/>
    <w:rsid w:val="00853DDE"/>
    <w:rsid w:val="00856157"/>
    <w:rsid w:val="00856287"/>
    <w:rsid w:val="008576F6"/>
    <w:rsid w:val="0086232D"/>
    <w:rsid w:val="0086331A"/>
    <w:rsid w:val="0086368D"/>
    <w:rsid w:val="00863C52"/>
    <w:rsid w:val="0086470B"/>
    <w:rsid w:val="00864A1A"/>
    <w:rsid w:val="00864DB8"/>
    <w:rsid w:val="00865A0A"/>
    <w:rsid w:val="00866AD3"/>
    <w:rsid w:val="00867CB3"/>
    <w:rsid w:val="00867D33"/>
    <w:rsid w:val="008739CD"/>
    <w:rsid w:val="00873D94"/>
    <w:rsid w:val="00874322"/>
    <w:rsid w:val="00874E09"/>
    <w:rsid w:val="00876777"/>
    <w:rsid w:val="0088093E"/>
    <w:rsid w:val="0088094D"/>
    <w:rsid w:val="00880B2E"/>
    <w:rsid w:val="00883B59"/>
    <w:rsid w:val="00884B35"/>
    <w:rsid w:val="00885576"/>
    <w:rsid w:val="00887CD1"/>
    <w:rsid w:val="00891883"/>
    <w:rsid w:val="008947CE"/>
    <w:rsid w:val="0089520E"/>
    <w:rsid w:val="00895434"/>
    <w:rsid w:val="00896B27"/>
    <w:rsid w:val="00897B24"/>
    <w:rsid w:val="008A0E73"/>
    <w:rsid w:val="008A128F"/>
    <w:rsid w:val="008A1C55"/>
    <w:rsid w:val="008A2597"/>
    <w:rsid w:val="008A392C"/>
    <w:rsid w:val="008A5878"/>
    <w:rsid w:val="008A6986"/>
    <w:rsid w:val="008B07E9"/>
    <w:rsid w:val="008B1DFA"/>
    <w:rsid w:val="008B7FD2"/>
    <w:rsid w:val="008C2E4F"/>
    <w:rsid w:val="008C37BB"/>
    <w:rsid w:val="008C3F4B"/>
    <w:rsid w:val="008C69D4"/>
    <w:rsid w:val="008C6DAC"/>
    <w:rsid w:val="008C77AF"/>
    <w:rsid w:val="008D0EB1"/>
    <w:rsid w:val="008D264F"/>
    <w:rsid w:val="008D28BC"/>
    <w:rsid w:val="008D28FF"/>
    <w:rsid w:val="008D3858"/>
    <w:rsid w:val="008D566D"/>
    <w:rsid w:val="008D6594"/>
    <w:rsid w:val="008D71A7"/>
    <w:rsid w:val="008D7CF2"/>
    <w:rsid w:val="008E0BFE"/>
    <w:rsid w:val="008E40D1"/>
    <w:rsid w:val="008E586B"/>
    <w:rsid w:val="008E6BDC"/>
    <w:rsid w:val="008F0AE6"/>
    <w:rsid w:val="008F104B"/>
    <w:rsid w:val="008F213E"/>
    <w:rsid w:val="008F4AF0"/>
    <w:rsid w:val="008F4F08"/>
    <w:rsid w:val="008F54E0"/>
    <w:rsid w:val="00902105"/>
    <w:rsid w:val="0091089D"/>
    <w:rsid w:val="00912852"/>
    <w:rsid w:val="009130FA"/>
    <w:rsid w:val="00917646"/>
    <w:rsid w:val="0092220C"/>
    <w:rsid w:val="00922B83"/>
    <w:rsid w:val="00923214"/>
    <w:rsid w:val="00925B82"/>
    <w:rsid w:val="00931EDD"/>
    <w:rsid w:val="009334E1"/>
    <w:rsid w:val="00933FC4"/>
    <w:rsid w:val="0093510E"/>
    <w:rsid w:val="0093636F"/>
    <w:rsid w:val="009379D4"/>
    <w:rsid w:val="0094359A"/>
    <w:rsid w:val="00943617"/>
    <w:rsid w:val="0094378A"/>
    <w:rsid w:val="00944C76"/>
    <w:rsid w:val="009454BF"/>
    <w:rsid w:val="00950885"/>
    <w:rsid w:val="00951CD2"/>
    <w:rsid w:val="009628A0"/>
    <w:rsid w:val="00970EC2"/>
    <w:rsid w:val="00971283"/>
    <w:rsid w:val="00971389"/>
    <w:rsid w:val="009713BF"/>
    <w:rsid w:val="00976045"/>
    <w:rsid w:val="00977067"/>
    <w:rsid w:val="00981EB6"/>
    <w:rsid w:val="009828CE"/>
    <w:rsid w:val="0098335B"/>
    <w:rsid w:val="009869CC"/>
    <w:rsid w:val="00991C3E"/>
    <w:rsid w:val="009950D4"/>
    <w:rsid w:val="00996A59"/>
    <w:rsid w:val="009976D8"/>
    <w:rsid w:val="009A04F9"/>
    <w:rsid w:val="009A15AA"/>
    <w:rsid w:val="009A1642"/>
    <w:rsid w:val="009A2EEB"/>
    <w:rsid w:val="009A57E7"/>
    <w:rsid w:val="009A7F7F"/>
    <w:rsid w:val="009B084F"/>
    <w:rsid w:val="009B08D0"/>
    <w:rsid w:val="009B2BCB"/>
    <w:rsid w:val="009B2BEA"/>
    <w:rsid w:val="009B33FD"/>
    <w:rsid w:val="009B3833"/>
    <w:rsid w:val="009B3AFA"/>
    <w:rsid w:val="009B5737"/>
    <w:rsid w:val="009B5B4F"/>
    <w:rsid w:val="009C26C2"/>
    <w:rsid w:val="009C28A0"/>
    <w:rsid w:val="009C56F0"/>
    <w:rsid w:val="009C6CFB"/>
    <w:rsid w:val="009D3ED1"/>
    <w:rsid w:val="009D4901"/>
    <w:rsid w:val="009D5E60"/>
    <w:rsid w:val="009D7532"/>
    <w:rsid w:val="009E1E0A"/>
    <w:rsid w:val="009E3DFD"/>
    <w:rsid w:val="009E4610"/>
    <w:rsid w:val="009E6900"/>
    <w:rsid w:val="009F1D4F"/>
    <w:rsid w:val="009F5597"/>
    <w:rsid w:val="009F6967"/>
    <w:rsid w:val="00A012B8"/>
    <w:rsid w:val="00A05A01"/>
    <w:rsid w:val="00A05C4E"/>
    <w:rsid w:val="00A118F7"/>
    <w:rsid w:val="00A11C10"/>
    <w:rsid w:val="00A13F51"/>
    <w:rsid w:val="00A154BE"/>
    <w:rsid w:val="00A167AC"/>
    <w:rsid w:val="00A2141D"/>
    <w:rsid w:val="00A216F8"/>
    <w:rsid w:val="00A21A34"/>
    <w:rsid w:val="00A23FCF"/>
    <w:rsid w:val="00A249C6"/>
    <w:rsid w:val="00A25F0D"/>
    <w:rsid w:val="00A30B66"/>
    <w:rsid w:val="00A31405"/>
    <w:rsid w:val="00A32FB8"/>
    <w:rsid w:val="00A33A5E"/>
    <w:rsid w:val="00A35164"/>
    <w:rsid w:val="00A37D1F"/>
    <w:rsid w:val="00A403A9"/>
    <w:rsid w:val="00A427F3"/>
    <w:rsid w:val="00A440CE"/>
    <w:rsid w:val="00A50267"/>
    <w:rsid w:val="00A55D5D"/>
    <w:rsid w:val="00A569EC"/>
    <w:rsid w:val="00A5737F"/>
    <w:rsid w:val="00A609DD"/>
    <w:rsid w:val="00A63A60"/>
    <w:rsid w:val="00A63CA4"/>
    <w:rsid w:val="00A6400D"/>
    <w:rsid w:val="00A65FE2"/>
    <w:rsid w:val="00A7049D"/>
    <w:rsid w:val="00A7234D"/>
    <w:rsid w:val="00A748EB"/>
    <w:rsid w:val="00A74B78"/>
    <w:rsid w:val="00A76403"/>
    <w:rsid w:val="00A829AE"/>
    <w:rsid w:val="00A8340D"/>
    <w:rsid w:val="00A841E9"/>
    <w:rsid w:val="00A93495"/>
    <w:rsid w:val="00A934D4"/>
    <w:rsid w:val="00A9714C"/>
    <w:rsid w:val="00A97C9E"/>
    <w:rsid w:val="00AA1CA8"/>
    <w:rsid w:val="00AA6931"/>
    <w:rsid w:val="00AB09B5"/>
    <w:rsid w:val="00AB28DD"/>
    <w:rsid w:val="00AB5B74"/>
    <w:rsid w:val="00AC0903"/>
    <w:rsid w:val="00AC2022"/>
    <w:rsid w:val="00AC2DEB"/>
    <w:rsid w:val="00AC49DC"/>
    <w:rsid w:val="00AC5D8A"/>
    <w:rsid w:val="00AC757D"/>
    <w:rsid w:val="00AD2BF1"/>
    <w:rsid w:val="00AD59FD"/>
    <w:rsid w:val="00AD5B5F"/>
    <w:rsid w:val="00AD6EDD"/>
    <w:rsid w:val="00AE1043"/>
    <w:rsid w:val="00AE5345"/>
    <w:rsid w:val="00AE55E8"/>
    <w:rsid w:val="00AE5652"/>
    <w:rsid w:val="00AE5931"/>
    <w:rsid w:val="00AE5B46"/>
    <w:rsid w:val="00AE6B7E"/>
    <w:rsid w:val="00AE7160"/>
    <w:rsid w:val="00AE75FC"/>
    <w:rsid w:val="00AF050D"/>
    <w:rsid w:val="00AF2460"/>
    <w:rsid w:val="00AF5CCC"/>
    <w:rsid w:val="00AF60A3"/>
    <w:rsid w:val="00AF7659"/>
    <w:rsid w:val="00AF77EF"/>
    <w:rsid w:val="00B01132"/>
    <w:rsid w:val="00B055E6"/>
    <w:rsid w:val="00B077DF"/>
    <w:rsid w:val="00B07B4B"/>
    <w:rsid w:val="00B1234B"/>
    <w:rsid w:val="00B14C74"/>
    <w:rsid w:val="00B22041"/>
    <w:rsid w:val="00B2226C"/>
    <w:rsid w:val="00B22BC0"/>
    <w:rsid w:val="00B27330"/>
    <w:rsid w:val="00B276A9"/>
    <w:rsid w:val="00B3060A"/>
    <w:rsid w:val="00B3273C"/>
    <w:rsid w:val="00B32D5E"/>
    <w:rsid w:val="00B33089"/>
    <w:rsid w:val="00B33A79"/>
    <w:rsid w:val="00B359FE"/>
    <w:rsid w:val="00B41594"/>
    <w:rsid w:val="00B41E9E"/>
    <w:rsid w:val="00B42AF9"/>
    <w:rsid w:val="00B43DE9"/>
    <w:rsid w:val="00B45489"/>
    <w:rsid w:val="00B51721"/>
    <w:rsid w:val="00B54A80"/>
    <w:rsid w:val="00B5626B"/>
    <w:rsid w:val="00B56933"/>
    <w:rsid w:val="00B60C2E"/>
    <w:rsid w:val="00B60FD9"/>
    <w:rsid w:val="00B616A5"/>
    <w:rsid w:val="00B62943"/>
    <w:rsid w:val="00B6375F"/>
    <w:rsid w:val="00B65118"/>
    <w:rsid w:val="00B66F28"/>
    <w:rsid w:val="00B71B8E"/>
    <w:rsid w:val="00B7350F"/>
    <w:rsid w:val="00B73843"/>
    <w:rsid w:val="00B74CAC"/>
    <w:rsid w:val="00B77BCA"/>
    <w:rsid w:val="00B82934"/>
    <w:rsid w:val="00B844EF"/>
    <w:rsid w:val="00B85283"/>
    <w:rsid w:val="00B86EDD"/>
    <w:rsid w:val="00B90193"/>
    <w:rsid w:val="00B936E4"/>
    <w:rsid w:val="00B9521E"/>
    <w:rsid w:val="00B958D3"/>
    <w:rsid w:val="00B974D9"/>
    <w:rsid w:val="00BA28EC"/>
    <w:rsid w:val="00BA29CB"/>
    <w:rsid w:val="00BA3FF6"/>
    <w:rsid w:val="00BA4B95"/>
    <w:rsid w:val="00BA5D79"/>
    <w:rsid w:val="00BA62AD"/>
    <w:rsid w:val="00BA7262"/>
    <w:rsid w:val="00BB090D"/>
    <w:rsid w:val="00BB7857"/>
    <w:rsid w:val="00BB79CE"/>
    <w:rsid w:val="00BB7E9A"/>
    <w:rsid w:val="00BC1EB3"/>
    <w:rsid w:val="00BC5C56"/>
    <w:rsid w:val="00BC60DF"/>
    <w:rsid w:val="00BD4963"/>
    <w:rsid w:val="00BD7CE0"/>
    <w:rsid w:val="00BE19F7"/>
    <w:rsid w:val="00BE1D3E"/>
    <w:rsid w:val="00BE22A3"/>
    <w:rsid w:val="00BE35AC"/>
    <w:rsid w:val="00BE6FAF"/>
    <w:rsid w:val="00BE7F81"/>
    <w:rsid w:val="00BF0B8F"/>
    <w:rsid w:val="00BF27D7"/>
    <w:rsid w:val="00BF36FD"/>
    <w:rsid w:val="00BF4018"/>
    <w:rsid w:val="00C0686D"/>
    <w:rsid w:val="00C10BA5"/>
    <w:rsid w:val="00C14165"/>
    <w:rsid w:val="00C1567A"/>
    <w:rsid w:val="00C21A99"/>
    <w:rsid w:val="00C24352"/>
    <w:rsid w:val="00C2606E"/>
    <w:rsid w:val="00C266A6"/>
    <w:rsid w:val="00C300E8"/>
    <w:rsid w:val="00C332FD"/>
    <w:rsid w:val="00C34555"/>
    <w:rsid w:val="00C34ADE"/>
    <w:rsid w:val="00C361E0"/>
    <w:rsid w:val="00C3742F"/>
    <w:rsid w:val="00C4011F"/>
    <w:rsid w:val="00C413FD"/>
    <w:rsid w:val="00C415EF"/>
    <w:rsid w:val="00C41D03"/>
    <w:rsid w:val="00C43244"/>
    <w:rsid w:val="00C4554D"/>
    <w:rsid w:val="00C4635E"/>
    <w:rsid w:val="00C46FD9"/>
    <w:rsid w:val="00C4720E"/>
    <w:rsid w:val="00C500CF"/>
    <w:rsid w:val="00C51792"/>
    <w:rsid w:val="00C51B16"/>
    <w:rsid w:val="00C5387C"/>
    <w:rsid w:val="00C541C0"/>
    <w:rsid w:val="00C54BF4"/>
    <w:rsid w:val="00C6012B"/>
    <w:rsid w:val="00C6119B"/>
    <w:rsid w:val="00C62C70"/>
    <w:rsid w:val="00C6383E"/>
    <w:rsid w:val="00C649E6"/>
    <w:rsid w:val="00C67F74"/>
    <w:rsid w:val="00C73E2F"/>
    <w:rsid w:val="00C74435"/>
    <w:rsid w:val="00C7739B"/>
    <w:rsid w:val="00C80541"/>
    <w:rsid w:val="00C81308"/>
    <w:rsid w:val="00C854D2"/>
    <w:rsid w:val="00C85A6A"/>
    <w:rsid w:val="00C85F8E"/>
    <w:rsid w:val="00C867EE"/>
    <w:rsid w:val="00C87526"/>
    <w:rsid w:val="00C87DF8"/>
    <w:rsid w:val="00C91EBB"/>
    <w:rsid w:val="00C92D24"/>
    <w:rsid w:val="00C93528"/>
    <w:rsid w:val="00C94808"/>
    <w:rsid w:val="00C95588"/>
    <w:rsid w:val="00C95A00"/>
    <w:rsid w:val="00C9648D"/>
    <w:rsid w:val="00CA2AFB"/>
    <w:rsid w:val="00CA2B22"/>
    <w:rsid w:val="00CA55DD"/>
    <w:rsid w:val="00CA59B2"/>
    <w:rsid w:val="00CA76D7"/>
    <w:rsid w:val="00CA76F8"/>
    <w:rsid w:val="00CB0953"/>
    <w:rsid w:val="00CB1222"/>
    <w:rsid w:val="00CB1F1D"/>
    <w:rsid w:val="00CB343C"/>
    <w:rsid w:val="00CB5E21"/>
    <w:rsid w:val="00CB7787"/>
    <w:rsid w:val="00CB7D18"/>
    <w:rsid w:val="00CC09E6"/>
    <w:rsid w:val="00CC1197"/>
    <w:rsid w:val="00CC2BFD"/>
    <w:rsid w:val="00CC2C52"/>
    <w:rsid w:val="00CC50E0"/>
    <w:rsid w:val="00CD1517"/>
    <w:rsid w:val="00CD2611"/>
    <w:rsid w:val="00CE1106"/>
    <w:rsid w:val="00CE1583"/>
    <w:rsid w:val="00CE2023"/>
    <w:rsid w:val="00CE3359"/>
    <w:rsid w:val="00CE41DF"/>
    <w:rsid w:val="00CE522B"/>
    <w:rsid w:val="00CE5EA1"/>
    <w:rsid w:val="00CE6EA1"/>
    <w:rsid w:val="00CF0620"/>
    <w:rsid w:val="00CF22FE"/>
    <w:rsid w:val="00CF3601"/>
    <w:rsid w:val="00CF4EDC"/>
    <w:rsid w:val="00CF5993"/>
    <w:rsid w:val="00CF77A8"/>
    <w:rsid w:val="00D0111F"/>
    <w:rsid w:val="00D04741"/>
    <w:rsid w:val="00D079ED"/>
    <w:rsid w:val="00D07A92"/>
    <w:rsid w:val="00D121CA"/>
    <w:rsid w:val="00D12928"/>
    <w:rsid w:val="00D1353E"/>
    <w:rsid w:val="00D15592"/>
    <w:rsid w:val="00D1570F"/>
    <w:rsid w:val="00D17635"/>
    <w:rsid w:val="00D2122F"/>
    <w:rsid w:val="00D21669"/>
    <w:rsid w:val="00D21F45"/>
    <w:rsid w:val="00D26660"/>
    <w:rsid w:val="00D27484"/>
    <w:rsid w:val="00D3457D"/>
    <w:rsid w:val="00D34BC6"/>
    <w:rsid w:val="00D407FC"/>
    <w:rsid w:val="00D43D49"/>
    <w:rsid w:val="00D46BC0"/>
    <w:rsid w:val="00D50190"/>
    <w:rsid w:val="00D50513"/>
    <w:rsid w:val="00D50E98"/>
    <w:rsid w:val="00D520E1"/>
    <w:rsid w:val="00D548D3"/>
    <w:rsid w:val="00D54FFD"/>
    <w:rsid w:val="00D55786"/>
    <w:rsid w:val="00D63A70"/>
    <w:rsid w:val="00D63C01"/>
    <w:rsid w:val="00D63EB6"/>
    <w:rsid w:val="00D657AE"/>
    <w:rsid w:val="00D6621A"/>
    <w:rsid w:val="00D70386"/>
    <w:rsid w:val="00D7250D"/>
    <w:rsid w:val="00D75869"/>
    <w:rsid w:val="00D76FAA"/>
    <w:rsid w:val="00D770F6"/>
    <w:rsid w:val="00D8004B"/>
    <w:rsid w:val="00D8044E"/>
    <w:rsid w:val="00D80A70"/>
    <w:rsid w:val="00D81055"/>
    <w:rsid w:val="00D82B42"/>
    <w:rsid w:val="00D83E62"/>
    <w:rsid w:val="00D84EEC"/>
    <w:rsid w:val="00D8506A"/>
    <w:rsid w:val="00D861DA"/>
    <w:rsid w:val="00D87813"/>
    <w:rsid w:val="00D95188"/>
    <w:rsid w:val="00D96B1B"/>
    <w:rsid w:val="00D97083"/>
    <w:rsid w:val="00DA4B91"/>
    <w:rsid w:val="00DA73BB"/>
    <w:rsid w:val="00DA7C18"/>
    <w:rsid w:val="00DB07D2"/>
    <w:rsid w:val="00DB0DBD"/>
    <w:rsid w:val="00DB15BF"/>
    <w:rsid w:val="00DB2F1E"/>
    <w:rsid w:val="00DB2FD7"/>
    <w:rsid w:val="00DB3261"/>
    <w:rsid w:val="00DB46EE"/>
    <w:rsid w:val="00DB664B"/>
    <w:rsid w:val="00DB7F74"/>
    <w:rsid w:val="00DC1BDE"/>
    <w:rsid w:val="00DC29C2"/>
    <w:rsid w:val="00DC2DEF"/>
    <w:rsid w:val="00DC5942"/>
    <w:rsid w:val="00DC610F"/>
    <w:rsid w:val="00DC6A9A"/>
    <w:rsid w:val="00DC7482"/>
    <w:rsid w:val="00DC7960"/>
    <w:rsid w:val="00DD1E97"/>
    <w:rsid w:val="00DD1EF1"/>
    <w:rsid w:val="00DD22EB"/>
    <w:rsid w:val="00DD3DF5"/>
    <w:rsid w:val="00DD450E"/>
    <w:rsid w:val="00DD473E"/>
    <w:rsid w:val="00DD499B"/>
    <w:rsid w:val="00DD71F7"/>
    <w:rsid w:val="00DE054C"/>
    <w:rsid w:val="00DE08C2"/>
    <w:rsid w:val="00DE3470"/>
    <w:rsid w:val="00DE3AAF"/>
    <w:rsid w:val="00DE3FDA"/>
    <w:rsid w:val="00DE720C"/>
    <w:rsid w:val="00DE761F"/>
    <w:rsid w:val="00DF09CC"/>
    <w:rsid w:val="00DF2187"/>
    <w:rsid w:val="00DF7466"/>
    <w:rsid w:val="00DF7827"/>
    <w:rsid w:val="00E00D7D"/>
    <w:rsid w:val="00E0297E"/>
    <w:rsid w:val="00E02CD9"/>
    <w:rsid w:val="00E059A1"/>
    <w:rsid w:val="00E07ED4"/>
    <w:rsid w:val="00E12136"/>
    <w:rsid w:val="00E12CFC"/>
    <w:rsid w:val="00E1580C"/>
    <w:rsid w:val="00E16A50"/>
    <w:rsid w:val="00E2046A"/>
    <w:rsid w:val="00E234DA"/>
    <w:rsid w:val="00E2522A"/>
    <w:rsid w:val="00E25307"/>
    <w:rsid w:val="00E26057"/>
    <w:rsid w:val="00E26301"/>
    <w:rsid w:val="00E30C35"/>
    <w:rsid w:val="00E35905"/>
    <w:rsid w:val="00E36DFE"/>
    <w:rsid w:val="00E40AB1"/>
    <w:rsid w:val="00E4123E"/>
    <w:rsid w:val="00E4431C"/>
    <w:rsid w:val="00E46B4D"/>
    <w:rsid w:val="00E4742F"/>
    <w:rsid w:val="00E4785F"/>
    <w:rsid w:val="00E522DE"/>
    <w:rsid w:val="00E53D0C"/>
    <w:rsid w:val="00E54898"/>
    <w:rsid w:val="00E54D4A"/>
    <w:rsid w:val="00E55A79"/>
    <w:rsid w:val="00E55DEA"/>
    <w:rsid w:val="00E568FD"/>
    <w:rsid w:val="00E577B6"/>
    <w:rsid w:val="00E57B93"/>
    <w:rsid w:val="00E60B47"/>
    <w:rsid w:val="00E60FFA"/>
    <w:rsid w:val="00E618DC"/>
    <w:rsid w:val="00E63D32"/>
    <w:rsid w:val="00E643B6"/>
    <w:rsid w:val="00E66CCF"/>
    <w:rsid w:val="00E67400"/>
    <w:rsid w:val="00E67A3E"/>
    <w:rsid w:val="00E67D84"/>
    <w:rsid w:val="00E70CE5"/>
    <w:rsid w:val="00E73332"/>
    <w:rsid w:val="00E74122"/>
    <w:rsid w:val="00E7453C"/>
    <w:rsid w:val="00E772B0"/>
    <w:rsid w:val="00E839E4"/>
    <w:rsid w:val="00E84070"/>
    <w:rsid w:val="00E91922"/>
    <w:rsid w:val="00E92937"/>
    <w:rsid w:val="00E93F4E"/>
    <w:rsid w:val="00E94635"/>
    <w:rsid w:val="00E94DFE"/>
    <w:rsid w:val="00E96059"/>
    <w:rsid w:val="00EA180F"/>
    <w:rsid w:val="00EA5284"/>
    <w:rsid w:val="00EA69FA"/>
    <w:rsid w:val="00EB0501"/>
    <w:rsid w:val="00EB30AA"/>
    <w:rsid w:val="00EB6417"/>
    <w:rsid w:val="00EB6AB2"/>
    <w:rsid w:val="00EB74FE"/>
    <w:rsid w:val="00EC1A0A"/>
    <w:rsid w:val="00EC6261"/>
    <w:rsid w:val="00EC77B3"/>
    <w:rsid w:val="00ED016B"/>
    <w:rsid w:val="00ED1A21"/>
    <w:rsid w:val="00ED3CFB"/>
    <w:rsid w:val="00ED450A"/>
    <w:rsid w:val="00ED4893"/>
    <w:rsid w:val="00ED5F1B"/>
    <w:rsid w:val="00ED60CB"/>
    <w:rsid w:val="00EE1C4A"/>
    <w:rsid w:val="00EE4F69"/>
    <w:rsid w:val="00EE56BD"/>
    <w:rsid w:val="00EE58AB"/>
    <w:rsid w:val="00EE7726"/>
    <w:rsid w:val="00EF2EF9"/>
    <w:rsid w:val="00EF2F07"/>
    <w:rsid w:val="00EF3FCD"/>
    <w:rsid w:val="00EF47A5"/>
    <w:rsid w:val="00EF6B32"/>
    <w:rsid w:val="00EF7643"/>
    <w:rsid w:val="00EF7CFD"/>
    <w:rsid w:val="00F0215D"/>
    <w:rsid w:val="00F0385B"/>
    <w:rsid w:val="00F03A08"/>
    <w:rsid w:val="00F06B66"/>
    <w:rsid w:val="00F10869"/>
    <w:rsid w:val="00F11D6B"/>
    <w:rsid w:val="00F13C1F"/>
    <w:rsid w:val="00F14B03"/>
    <w:rsid w:val="00F151DD"/>
    <w:rsid w:val="00F153F3"/>
    <w:rsid w:val="00F16B95"/>
    <w:rsid w:val="00F17E50"/>
    <w:rsid w:val="00F2092C"/>
    <w:rsid w:val="00F22456"/>
    <w:rsid w:val="00F25C82"/>
    <w:rsid w:val="00F27A3F"/>
    <w:rsid w:val="00F30D3A"/>
    <w:rsid w:val="00F30E71"/>
    <w:rsid w:val="00F34A53"/>
    <w:rsid w:val="00F34C7D"/>
    <w:rsid w:val="00F37E77"/>
    <w:rsid w:val="00F41029"/>
    <w:rsid w:val="00F41E6C"/>
    <w:rsid w:val="00F422FF"/>
    <w:rsid w:val="00F433E0"/>
    <w:rsid w:val="00F5040E"/>
    <w:rsid w:val="00F5068B"/>
    <w:rsid w:val="00F51E38"/>
    <w:rsid w:val="00F5232B"/>
    <w:rsid w:val="00F61B47"/>
    <w:rsid w:val="00F6232C"/>
    <w:rsid w:val="00F63AD1"/>
    <w:rsid w:val="00F66500"/>
    <w:rsid w:val="00F675B0"/>
    <w:rsid w:val="00F7119D"/>
    <w:rsid w:val="00F731D5"/>
    <w:rsid w:val="00F7609B"/>
    <w:rsid w:val="00F825EA"/>
    <w:rsid w:val="00F839FA"/>
    <w:rsid w:val="00F87FD0"/>
    <w:rsid w:val="00F9608C"/>
    <w:rsid w:val="00FA07AE"/>
    <w:rsid w:val="00FA09D7"/>
    <w:rsid w:val="00FA1967"/>
    <w:rsid w:val="00FA4A0A"/>
    <w:rsid w:val="00FA51E0"/>
    <w:rsid w:val="00FA7BE3"/>
    <w:rsid w:val="00FB350E"/>
    <w:rsid w:val="00FB5126"/>
    <w:rsid w:val="00FB5C89"/>
    <w:rsid w:val="00FB61C2"/>
    <w:rsid w:val="00FC08D0"/>
    <w:rsid w:val="00FC4C4D"/>
    <w:rsid w:val="00FC6930"/>
    <w:rsid w:val="00FD13BE"/>
    <w:rsid w:val="00FD298F"/>
    <w:rsid w:val="00FD3D6E"/>
    <w:rsid w:val="00FD48C9"/>
    <w:rsid w:val="00FD73BF"/>
    <w:rsid w:val="00FD77C0"/>
    <w:rsid w:val="00FE1C72"/>
    <w:rsid w:val="00FE30E6"/>
    <w:rsid w:val="00FE3F0D"/>
    <w:rsid w:val="00FE4E1E"/>
    <w:rsid w:val="00FE4E28"/>
    <w:rsid w:val="00FE6111"/>
    <w:rsid w:val="00FF0D25"/>
    <w:rsid w:val="00FF3490"/>
    <w:rsid w:val="00FF40F6"/>
    <w:rsid w:val="00FF5C97"/>
    <w:rsid w:val="00FF666D"/>
    <w:rsid w:val="00FF6CC7"/>
    <w:rsid w:val="00FF76BE"/>
    <w:rsid w:val="00FF7A47"/>
    <w:rsid w:val="055CB037"/>
    <w:rsid w:val="0628015E"/>
    <w:rsid w:val="06394406"/>
    <w:rsid w:val="0A08F64E"/>
    <w:rsid w:val="0B2D6131"/>
    <w:rsid w:val="0C3C5295"/>
    <w:rsid w:val="0EBA2435"/>
    <w:rsid w:val="16AA5EF3"/>
    <w:rsid w:val="17B3CAB6"/>
    <w:rsid w:val="1D2A8A87"/>
    <w:rsid w:val="1FDF2DD7"/>
    <w:rsid w:val="23E56977"/>
    <w:rsid w:val="2688D629"/>
    <w:rsid w:val="29B63C1E"/>
    <w:rsid w:val="2ADD2F3D"/>
    <w:rsid w:val="2C09B18F"/>
    <w:rsid w:val="2D024327"/>
    <w:rsid w:val="2D732360"/>
    <w:rsid w:val="2F78CD0F"/>
    <w:rsid w:val="3178588C"/>
    <w:rsid w:val="319D710D"/>
    <w:rsid w:val="31A0E575"/>
    <w:rsid w:val="31D040DE"/>
    <w:rsid w:val="341AED42"/>
    <w:rsid w:val="34582A7F"/>
    <w:rsid w:val="345E4B70"/>
    <w:rsid w:val="34BD685A"/>
    <w:rsid w:val="3EF04B76"/>
    <w:rsid w:val="41039259"/>
    <w:rsid w:val="4496C871"/>
    <w:rsid w:val="46057836"/>
    <w:rsid w:val="49B5E9BB"/>
    <w:rsid w:val="54EFB160"/>
    <w:rsid w:val="5612056C"/>
    <w:rsid w:val="57436AE8"/>
    <w:rsid w:val="58E6FB11"/>
    <w:rsid w:val="590B9D6A"/>
    <w:rsid w:val="5C244A6A"/>
    <w:rsid w:val="61CEF18C"/>
    <w:rsid w:val="640C4058"/>
    <w:rsid w:val="666BE50B"/>
    <w:rsid w:val="66FAB5A6"/>
    <w:rsid w:val="6A3476FC"/>
    <w:rsid w:val="6D01984C"/>
    <w:rsid w:val="711D3B09"/>
    <w:rsid w:val="71235BFA"/>
    <w:rsid w:val="71387EF9"/>
    <w:rsid w:val="74B936B9"/>
    <w:rsid w:val="75943A2F"/>
    <w:rsid w:val="76BBEB10"/>
    <w:rsid w:val="79D0CCF6"/>
    <w:rsid w:val="7DF2C87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80FD7"/>
  <w15:chartTrackingRefBased/>
  <w15:docId w15:val="{AFDD28BF-1CDD-48D8-9B65-224EE32FAD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sz w:val="28"/>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AB1"/>
  </w:style>
  <w:style w:type="paragraph" w:styleId="Heading1">
    <w:name w:val="heading 1"/>
    <w:basedOn w:val="Normal"/>
    <w:next w:val="Normal"/>
    <w:link w:val="Heading1Char"/>
    <w:uiPriority w:val="9"/>
    <w:qFormat/>
    <w:rsid w:val="00ED45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13E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C6A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9">
    <w:name w:val="heading 9"/>
    <w:basedOn w:val="Normal"/>
    <w:next w:val="Normal"/>
    <w:link w:val="Heading9Char"/>
    <w:uiPriority w:val="9"/>
    <w:semiHidden/>
    <w:unhideWhenUsed/>
    <w:qFormat/>
    <w:rsid w:val="00297DD2"/>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D450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ED450A"/>
    <w:pPr>
      <w:ind w:left="720"/>
      <w:contextualSpacing/>
    </w:pPr>
  </w:style>
  <w:style w:type="character" w:customStyle="1" w:styleId="Heading2Char">
    <w:name w:val="Heading 2 Char"/>
    <w:basedOn w:val="DefaultParagraphFont"/>
    <w:link w:val="Heading2"/>
    <w:uiPriority w:val="9"/>
    <w:rsid w:val="00313E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C6AD0"/>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1F33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97C9E"/>
    <w:rPr>
      <w:sz w:val="16"/>
      <w:szCs w:val="16"/>
    </w:rPr>
  </w:style>
  <w:style w:type="paragraph" w:styleId="CommentText">
    <w:name w:val="annotation text"/>
    <w:basedOn w:val="Normal"/>
    <w:link w:val="CommentTextChar"/>
    <w:uiPriority w:val="99"/>
    <w:semiHidden/>
    <w:unhideWhenUsed/>
    <w:rsid w:val="00A97C9E"/>
    <w:pPr>
      <w:spacing w:line="240" w:lineRule="auto"/>
    </w:pPr>
    <w:rPr>
      <w:sz w:val="20"/>
      <w:szCs w:val="20"/>
    </w:rPr>
  </w:style>
  <w:style w:type="character" w:customStyle="1" w:styleId="CommentTextChar">
    <w:name w:val="Comment Text Char"/>
    <w:basedOn w:val="DefaultParagraphFont"/>
    <w:link w:val="CommentText"/>
    <w:uiPriority w:val="99"/>
    <w:semiHidden/>
    <w:rsid w:val="00A97C9E"/>
    <w:rPr>
      <w:sz w:val="20"/>
      <w:szCs w:val="20"/>
    </w:rPr>
  </w:style>
  <w:style w:type="paragraph" w:styleId="CommentSubject">
    <w:name w:val="annotation subject"/>
    <w:basedOn w:val="CommentText"/>
    <w:next w:val="CommentText"/>
    <w:link w:val="CommentSubjectChar"/>
    <w:uiPriority w:val="99"/>
    <w:semiHidden/>
    <w:unhideWhenUsed/>
    <w:rsid w:val="00A97C9E"/>
    <w:rPr>
      <w:b/>
      <w:bCs/>
    </w:rPr>
  </w:style>
  <w:style w:type="character" w:customStyle="1" w:styleId="CommentSubjectChar">
    <w:name w:val="Comment Subject Char"/>
    <w:basedOn w:val="CommentTextChar"/>
    <w:link w:val="CommentSubject"/>
    <w:uiPriority w:val="99"/>
    <w:semiHidden/>
    <w:rsid w:val="00A97C9E"/>
    <w:rPr>
      <w:b/>
      <w:bCs/>
      <w:sz w:val="20"/>
      <w:szCs w:val="20"/>
    </w:rPr>
  </w:style>
  <w:style w:type="paragraph" w:styleId="Header">
    <w:name w:val="header"/>
    <w:basedOn w:val="Normal"/>
    <w:link w:val="HeaderChar"/>
    <w:uiPriority w:val="99"/>
    <w:unhideWhenUsed/>
    <w:rsid w:val="00471C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1C8C"/>
  </w:style>
  <w:style w:type="paragraph" w:styleId="Footer">
    <w:name w:val="footer"/>
    <w:basedOn w:val="Normal"/>
    <w:link w:val="FooterChar"/>
    <w:uiPriority w:val="99"/>
    <w:unhideWhenUsed/>
    <w:rsid w:val="00471C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1C8C"/>
  </w:style>
  <w:style w:type="paragraph" w:styleId="TOCHeading">
    <w:name w:val="TOC Heading"/>
    <w:basedOn w:val="Heading1"/>
    <w:next w:val="Normal"/>
    <w:uiPriority w:val="39"/>
    <w:unhideWhenUsed/>
    <w:qFormat/>
    <w:rsid w:val="0002048F"/>
    <w:pPr>
      <w:outlineLvl w:val="9"/>
    </w:pPr>
    <w:rPr>
      <w:lang w:eastAsia="en-US"/>
    </w:rPr>
  </w:style>
  <w:style w:type="paragraph" w:styleId="TOC1">
    <w:name w:val="toc 1"/>
    <w:basedOn w:val="Normal"/>
    <w:next w:val="Normal"/>
    <w:autoRedefine/>
    <w:uiPriority w:val="39"/>
    <w:unhideWhenUsed/>
    <w:rsid w:val="000C619F"/>
    <w:pPr>
      <w:tabs>
        <w:tab w:val="right" w:leader="dot" w:pos="9350"/>
      </w:tabs>
      <w:spacing w:after="100"/>
    </w:pPr>
  </w:style>
  <w:style w:type="paragraph" w:styleId="TOC2">
    <w:name w:val="toc 2"/>
    <w:basedOn w:val="Normal"/>
    <w:next w:val="Normal"/>
    <w:autoRedefine/>
    <w:uiPriority w:val="39"/>
    <w:unhideWhenUsed/>
    <w:rsid w:val="0002048F"/>
    <w:pPr>
      <w:spacing w:after="100"/>
      <w:ind w:left="280"/>
    </w:pPr>
  </w:style>
  <w:style w:type="paragraph" w:styleId="TOC3">
    <w:name w:val="toc 3"/>
    <w:basedOn w:val="Normal"/>
    <w:next w:val="Normal"/>
    <w:autoRedefine/>
    <w:uiPriority w:val="39"/>
    <w:unhideWhenUsed/>
    <w:rsid w:val="00CA2B22"/>
    <w:pPr>
      <w:tabs>
        <w:tab w:val="right" w:leader="dot" w:pos="9350"/>
      </w:tabs>
      <w:spacing w:after="100"/>
      <w:ind w:left="560"/>
    </w:pPr>
  </w:style>
  <w:style w:type="character" w:styleId="Hyperlink">
    <w:name w:val="Hyperlink"/>
    <w:basedOn w:val="DefaultParagraphFont"/>
    <w:uiPriority w:val="99"/>
    <w:unhideWhenUsed/>
    <w:rsid w:val="0002048F"/>
    <w:rPr>
      <w:color w:val="0563C1" w:themeColor="hyperlink"/>
      <w:u w:val="single"/>
    </w:rPr>
  </w:style>
  <w:style w:type="character" w:customStyle="1" w:styleId="Heading9Char">
    <w:name w:val="Heading 9 Char"/>
    <w:basedOn w:val="DefaultParagraphFont"/>
    <w:link w:val="Heading9"/>
    <w:uiPriority w:val="9"/>
    <w:semiHidden/>
    <w:rsid w:val="00297DD2"/>
    <w:rPr>
      <w:rFonts w:asciiTheme="majorHAnsi" w:eastAsiaTheme="majorEastAsia" w:hAnsiTheme="majorHAnsi" w:cstheme="majorBidi"/>
      <w:i/>
      <w:iCs/>
      <w:color w:val="272727" w:themeColor="text1" w:themeTint="D8"/>
      <w:sz w:val="21"/>
      <w:szCs w:val="21"/>
    </w:rPr>
  </w:style>
  <w:style w:type="character" w:customStyle="1" w:styleId="ff1">
    <w:name w:val="ff1"/>
    <w:basedOn w:val="DefaultParagraphFont"/>
    <w:rsid w:val="000C48B5"/>
  </w:style>
  <w:style w:type="paragraph" w:customStyle="1" w:styleId="TableParagraph">
    <w:name w:val="Table Paragraph"/>
    <w:basedOn w:val="Normal"/>
    <w:uiPriority w:val="1"/>
    <w:qFormat/>
    <w:rsid w:val="00095EE2"/>
    <w:pPr>
      <w:widowControl w:val="0"/>
      <w:autoSpaceDE w:val="0"/>
      <w:autoSpaceDN w:val="0"/>
      <w:spacing w:after="0" w:line="240" w:lineRule="auto"/>
    </w:pPr>
    <w:rPr>
      <w:rFonts w:eastAsia="Times New Roman" w:cs="Times New Roman"/>
      <w:sz w:val="22"/>
      <w:lang w:val="vi" w:eastAsia="en-US"/>
    </w:rPr>
  </w:style>
  <w:style w:type="paragraph" w:customStyle="1" w:styleId="prj1">
    <w:name w:val="prj1"/>
    <w:basedOn w:val="Normal"/>
    <w:rsid w:val="000516BF"/>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eastAsia="Times New Roman" w:cs="Times New Roman"/>
      <w:sz w:val="26"/>
      <w:szCs w:val="26"/>
    </w:rPr>
  </w:style>
  <w:style w:type="paragraph" w:styleId="TOC4">
    <w:name w:val="toc 4"/>
    <w:basedOn w:val="Normal"/>
    <w:next w:val="Normal"/>
    <w:autoRedefine/>
    <w:uiPriority w:val="39"/>
    <w:unhideWhenUsed/>
    <w:rsid w:val="00E54898"/>
    <w:pPr>
      <w:spacing w:after="100"/>
      <w:ind w:left="660"/>
    </w:pPr>
    <w:rPr>
      <w:rFonts w:asciiTheme="minorHAnsi" w:hAnsiTheme="minorHAnsi"/>
      <w:kern w:val="2"/>
      <w:sz w:val="22"/>
      <w14:ligatures w14:val="standardContextual"/>
    </w:rPr>
  </w:style>
  <w:style w:type="paragraph" w:styleId="TOC5">
    <w:name w:val="toc 5"/>
    <w:basedOn w:val="Normal"/>
    <w:next w:val="Normal"/>
    <w:autoRedefine/>
    <w:uiPriority w:val="39"/>
    <w:unhideWhenUsed/>
    <w:rsid w:val="00E54898"/>
    <w:pPr>
      <w:spacing w:after="100"/>
      <w:ind w:left="880"/>
    </w:pPr>
    <w:rPr>
      <w:rFonts w:asciiTheme="minorHAnsi" w:hAnsiTheme="minorHAnsi"/>
      <w:kern w:val="2"/>
      <w:sz w:val="22"/>
      <w14:ligatures w14:val="standardContextual"/>
    </w:rPr>
  </w:style>
  <w:style w:type="paragraph" w:styleId="TOC6">
    <w:name w:val="toc 6"/>
    <w:basedOn w:val="Normal"/>
    <w:next w:val="Normal"/>
    <w:autoRedefine/>
    <w:uiPriority w:val="39"/>
    <w:unhideWhenUsed/>
    <w:rsid w:val="00E54898"/>
    <w:pPr>
      <w:spacing w:after="100"/>
      <w:ind w:left="1100"/>
    </w:pPr>
    <w:rPr>
      <w:rFonts w:asciiTheme="minorHAnsi" w:hAnsiTheme="minorHAnsi"/>
      <w:kern w:val="2"/>
      <w:sz w:val="22"/>
      <w14:ligatures w14:val="standardContextual"/>
    </w:rPr>
  </w:style>
  <w:style w:type="paragraph" w:styleId="TOC7">
    <w:name w:val="toc 7"/>
    <w:basedOn w:val="Normal"/>
    <w:next w:val="Normal"/>
    <w:autoRedefine/>
    <w:uiPriority w:val="39"/>
    <w:unhideWhenUsed/>
    <w:rsid w:val="00E54898"/>
    <w:pPr>
      <w:spacing w:after="100"/>
      <w:ind w:left="1320"/>
    </w:pPr>
    <w:rPr>
      <w:rFonts w:asciiTheme="minorHAnsi" w:hAnsiTheme="minorHAnsi"/>
      <w:kern w:val="2"/>
      <w:sz w:val="22"/>
      <w14:ligatures w14:val="standardContextual"/>
    </w:rPr>
  </w:style>
  <w:style w:type="paragraph" w:styleId="TOC8">
    <w:name w:val="toc 8"/>
    <w:basedOn w:val="Normal"/>
    <w:next w:val="Normal"/>
    <w:autoRedefine/>
    <w:uiPriority w:val="39"/>
    <w:unhideWhenUsed/>
    <w:rsid w:val="00E54898"/>
    <w:pPr>
      <w:spacing w:after="100"/>
      <w:ind w:left="1540"/>
    </w:pPr>
    <w:rPr>
      <w:rFonts w:asciiTheme="minorHAnsi" w:hAnsiTheme="minorHAnsi"/>
      <w:kern w:val="2"/>
      <w:sz w:val="22"/>
      <w14:ligatures w14:val="standardContextual"/>
    </w:rPr>
  </w:style>
  <w:style w:type="paragraph" w:styleId="TOC9">
    <w:name w:val="toc 9"/>
    <w:basedOn w:val="Normal"/>
    <w:next w:val="Normal"/>
    <w:autoRedefine/>
    <w:uiPriority w:val="39"/>
    <w:unhideWhenUsed/>
    <w:rsid w:val="00E54898"/>
    <w:pPr>
      <w:spacing w:after="100"/>
      <w:ind w:left="1760"/>
    </w:pPr>
    <w:rPr>
      <w:rFonts w:asciiTheme="minorHAnsi" w:hAnsiTheme="minorHAnsi"/>
      <w:kern w:val="2"/>
      <w:sz w:val="22"/>
      <w14:ligatures w14:val="standardContextual"/>
    </w:rPr>
  </w:style>
  <w:style w:type="character" w:styleId="UnresolvedMention">
    <w:name w:val="Unresolved Mention"/>
    <w:basedOn w:val="DefaultParagraphFont"/>
    <w:uiPriority w:val="99"/>
    <w:semiHidden/>
    <w:unhideWhenUsed/>
    <w:rsid w:val="00E54898"/>
    <w:rPr>
      <w:color w:val="605E5C"/>
      <w:shd w:val="clear" w:color="auto" w:fill="E1DFDD"/>
    </w:rPr>
  </w:style>
  <w:style w:type="paragraph" w:styleId="Caption">
    <w:name w:val="caption"/>
    <w:basedOn w:val="Normal"/>
    <w:next w:val="Normal"/>
    <w:uiPriority w:val="35"/>
    <w:unhideWhenUsed/>
    <w:qFormat/>
    <w:rsid w:val="00E54898"/>
    <w:pPr>
      <w:spacing w:after="200" w:line="240" w:lineRule="auto"/>
    </w:pPr>
    <w:rPr>
      <w:rFonts w:asciiTheme="minorHAnsi" w:eastAsiaTheme="minorHAnsi" w:hAnsiTheme="minorHAnsi"/>
      <w:i/>
      <w:iCs/>
      <w:color w:val="44546A" w:themeColor="text2"/>
      <w:sz w:val="18"/>
      <w:szCs w:val="18"/>
      <w:lang w:val="vi-VN" w:eastAsia="en-US"/>
    </w:rPr>
  </w:style>
  <w:style w:type="paragraph" w:styleId="BodyText">
    <w:name w:val="Body Text"/>
    <w:basedOn w:val="Normal"/>
    <w:link w:val="BodyTextChar"/>
    <w:uiPriority w:val="1"/>
    <w:qFormat/>
    <w:rsid w:val="00E54898"/>
    <w:pPr>
      <w:widowControl w:val="0"/>
      <w:autoSpaceDE w:val="0"/>
      <w:autoSpaceDN w:val="0"/>
      <w:spacing w:after="0" w:line="240" w:lineRule="auto"/>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E54898"/>
    <w:rPr>
      <w:rFonts w:eastAsia="Times New Roman" w:cs="Times New Roman"/>
      <w:szCs w:val="28"/>
      <w:lang w:val="vi" w:eastAsia="en-US"/>
    </w:rPr>
  </w:style>
  <w:style w:type="paragraph" w:styleId="Revision">
    <w:name w:val="Revision"/>
    <w:hidden/>
    <w:uiPriority w:val="99"/>
    <w:semiHidden/>
    <w:rsid w:val="00E54898"/>
    <w:pPr>
      <w:spacing w:after="0" w:line="240" w:lineRule="auto"/>
    </w:pPr>
  </w:style>
  <w:style w:type="character" w:styleId="FollowedHyperlink">
    <w:name w:val="FollowedHyperlink"/>
    <w:basedOn w:val="DefaultParagraphFont"/>
    <w:uiPriority w:val="99"/>
    <w:semiHidden/>
    <w:unhideWhenUsed/>
    <w:rsid w:val="00E5489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98137">
      <w:bodyDiv w:val="1"/>
      <w:marLeft w:val="0"/>
      <w:marRight w:val="0"/>
      <w:marTop w:val="0"/>
      <w:marBottom w:val="0"/>
      <w:divBdr>
        <w:top w:val="none" w:sz="0" w:space="0" w:color="auto"/>
        <w:left w:val="none" w:sz="0" w:space="0" w:color="auto"/>
        <w:bottom w:val="none" w:sz="0" w:space="0" w:color="auto"/>
        <w:right w:val="none" w:sz="0" w:space="0" w:color="auto"/>
      </w:divBdr>
      <w:divsChild>
        <w:div w:id="302082570">
          <w:marLeft w:val="0"/>
          <w:marRight w:val="0"/>
          <w:marTop w:val="0"/>
          <w:marBottom w:val="0"/>
          <w:divBdr>
            <w:top w:val="none" w:sz="0" w:space="0" w:color="auto"/>
            <w:left w:val="none" w:sz="0" w:space="0" w:color="auto"/>
            <w:bottom w:val="none" w:sz="0" w:space="0" w:color="auto"/>
            <w:right w:val="none" w:sz="0" w:space="0" w:color="auto"/>
          </w:divBdr>
        </w:div>
        <w:div w:id="320503544">
          <w:marLeft w:val="0"/>
          <w:marRight w:val="0"/>
          <w:marTop w:val="0"/>
          <w:marBottom w:val="0"/>
          <w:divBdr>
            <w:top w:val="none" w:sz="0" w:space="0" w:color="auto"/>
            <w:left w:val="none" w:sz="0" w:space="0" w:color="auto"/>
            <w:bottom w:val="none" w:sz="0" w:space="0" w:color="auto"/>
            <w:right w:val="none" w:sz="0" w:space="0" w:color="auto"/>
          </w:divBdr>
        </w:div>
        <w:div w:id="489516396">
          <w:marLeft w:val="0"/>
          <w:marRight w:val="0"/>
          <w:marTop w:val="0"/>
          <w:marBottom w:val="0"/>
          <w:divBdr>
            <w:top w:val="none" w:sz="0" w:space="0" w:color="auto"/>
            <w:left w:val="none" w:sz="0" w:space="0" w:color="auto"/>
            <w:bottom w:val="none" w:sz="0" w:space="0" w:color="auto"/>
            <w:right w:val="none" w:sz="0" w:space="0" w:color="auto"/>
          </w:divBdr>
        </w:div>
        <w:div w:id="815417583">
          <w:marLeft w:val="0"/>
          <w:marRight w:val="0"/>
          <w:marTop w:val="0"/>
          <w:marBottom w:val="0"/>
          <w:divBdr>
            <w:top w:val="none" w:sz="0" w:space="0" w:color="auto"/>
            <w:left w:val="none" w:sz="0" w:space="0" w:color="auto"/>
            <w:bottom w:val="none" w:sz="0" w:space="0" w:color="auto"/>
            <w:right w:val="none" w:sz="0" w:space="0" w:color="auto"/>
          </w:divBdr>
        </w:div>
      </w:divsChild>
    </w:div>
    <w:div w:id="18315043">
      <w:bodyDiv w:val="1"/>
      <w:marLeft w:val="0"/>
      <w:marRight w:val="0"/>
      <w:marTop w:val="0"/>
      <w:marBottom w:val="0"/>
      <w:divBdr>
        <w:top w:val="none" w:sz="0" w:space="0" w:color="auto"/>
        <w:left w:val="none" w:sz="0" w:space="0" w:color="auto"/>
        <w:bottom w:val="none" w:sz="0" w:space="0" w:color="auto"/>
        <w:right w:val="none" w:sz="0" w:space="0" w:color="auto"/>
      </w:divBdr>
    </w:div>
    <w:div w:id="103043204">
      <w:bodyDiv w:val="1"/>
      <w:marLeft w:val="0"/>
      <w:marRight w:val="0"/>
      <w:marTop w:val="0"/>
      <w:marBottom w:val="0"/>
      <w:divBdr>
        <w:top w:val="none" w:sz="0" w:space="0" w:color="auto"/>
        <w:left w:val="none" w:sz="0" w:space="0" w:color="auto"/>
        <w:bottom w:val="none" w:sz="0" w:space="0" w:color="auto"/>
        <w:right w:val="none" w:sz="0" w:space="0" w:color="auto"/>
      </w:divBdr>
    </w:div>
    <w:div w:id="110367121">
      <w:bodyDiv w:val="1"/>
      <w:marLeft w:val="0"/>
      <w:marRight w:val="0"/>
      <w:marTop w:val="0"/>
      <w:marBottom w:val="0"/>
      <w:divBdr>
        <w:top w:val="none" w:sz="0" w:space="0" w:color="auto"/>
        <w:left w:val="none" w:sz="0" w:space="0" w:color="auto"/>
        <w:bottom w:val="none" w:sz="0" w:space="0" w:color="auto"/>
        <w:right w:val="none" w:sz="0" w:space="0" w:color="auto"/>
      </w:divBdr>
    </w:div>
    <w:div w:id="161356956">
      <w:bodyDiv w:val="1"/>
      <w:marLeft w:val="0"/>
      <w:marRight w:val="0"/>
      <w:marTop w:val="0"/>
      <w:marBottom w:val="0"/>
      <w:divBdr>
        <w:top w:val="none" w:sz="0" w:space="0" w:color="auto"/>
        <w:left w:val="none" w:sz="0" w:space="0" w:color="auto"/>
        <w:bottom w:val="none" w:sz="0" w:space="0" w:color="auto"/>
        <w:right w:val="none" w:sz="0" w:space="0" w:color="auto"/>
      </w:divBdr>
    </w:div>
    <w:div w:id="230506552">
      <w:bodyDiv w:val="1"/>
      <w:marLeft w:val="0"/>
      <w:marRight w:val="0"/>
      <w:marTop w:val="0"/>
      <w:marBottom w:val="0"/>
      <w:divBdr>
        <w:top w:val="none" w:sz="0" w:space="0" w:color="auto"/>
        <w:left w:val="none" w:sz="0" w:space="0" w:color="auto"/>
        <w:bottom w:val="none" w:sz="0" w:space="0" w:color="auto"/>
        <w:right w:val="none" w:sz="0" w:space="0" w:color="auto"/>
      </w:divBdr>
      <w:divsChild>
        <w:div w:id="308747710">
          <w:marLeft w:val="0"/>
          <w:marRight w:val="0"/>
          <w:marTop w:val="0"/>
          <w:marBottom w:val="0"/>
          <w:divBdr>
            <w:top w:val="none" w:sz="0" w:space="0" w:color="auto"/>
            <w:left w:val="none" w:sz="0" w:space="0" w:color="auto"/>
            <w:bottom w:val="none" w:sz="0" w:space="0" w:color="auto"/>
            <w:right w:val="none" w:sz="0" w:space="0" w:color="auto"/>
          </w:divBdr>
        </w:div>
        <w:div w:id="694692700">
          <w:marLeft w:val="0"/>
          <w:marRight w:val="0"/>
          <w:marTop w:val="0"/>
          <w:marBottom w:val="0"/>
          <w:divBdr>
            <w:top w:val="none" w:sz="0" w:space="0" w:color="auto"/>
            <w:left w:val="none" w:sz="0" w:space="0" w:color="auto"/>
            <w:bottom w:val="none" w:sz="0" w:space="0" w:color="auto"/>
            <w:right w:val="none" w:sz="0" w:space="0" w:color="auto"/>
          </w:divBdr>
        </w:div>
        <w:div w:id="889726591">
          <w:marLeft w:val="0"/>
          <w:marRight w:val="0"/>
          <w:marTop w:val="0"/>
          <w:marBottom w:val="0"/>
          <w:divBdr>
            <w:top w:val="none" w:sz="0" w:space="0" w:color="auto"/>
            <w:left w:val="none" w:sz="0" w:space="0" w:color="auto"/>
            <w:bottom w:val="none" w:sz="0" w:space="0" w:color="auto"/>
            <w:right w:val="none" w:sz="0" w:space="0" w:color="auto"/>
          </w:divBdr>
        </w:div>
        <w:div w:id="1068070005">
          <w:marLeft w:val="0"/>
          <w:marRight w:val="0"/>
          <w:marTop w:val="0"/>
          <w:marBottom w:val="0"/>
          <w:divBdr>
            <w:top w:val="none" w:sz="0" w:space="0" w:color="auto"/>
            <w:left w:val="none" w:sz="0" w:space="0" w:color="auto"/>
            <w:bottom w:val="none" w:sz="0" w:space="0" w:color="auto"/>
            <w:right w:val="none" w:sz="0" w:space="0" w:color="auto"/>
          </w:divBdr>
        </w:div>
        <w:div w:id="1153135226">
          <w:marLeft w:val="0"/>
          <w:marRight w:val="0"/>
          <w:marTop w:val="0"/>
          <w:marBottom w:val="0"/>
          <w:divBdr>
            <w:top w:val="none" w:sz="0" w:space="0" w:color="auto"/>
            <w:left w:val="none" w:sz="0" w:space="0" w:color="auto"/>
            <w:bottom w:val="none" w:sz="0" w:space="0" w:color="auto"/>
            <w:right w:val="none" w:sz="0" w:space="0" w:color="auto"/>
          </w:divBdr>
        </w:div>
        <w:div w:id="1271010088">
          <w:marLeft w:val="0"/>
          <w:marRight w:val="0"/>
          <w:marTop w:val="0"/>
          <w:marBottom w:val="0"/>
          <w:divBdr>
            <w:top w:val="none" w:sz="0" w:space="0" w:color="auto"/>
            <w:left w:val="none" w:sz="0" w:space="0" w:color="auto"/>
            <w:bottom w:val="none" w:sz="0" w:space="0" w:color="auto"/>
            <w:right w:val="none" w:sz="0" w:space="0" w:color="auto"/>
          </w:divBdr>
        </w:div>
        <w:div w:id="1575315765">
          <w:marLeft w:val="0"/>
          <w:marRight w:val="0"/>
          <w:marTop w:val="0"/>
          <w:marBottom w:val="0"/>
          <w:divBdr>
            <w:top w:val="none" w:sz="0" w:space="0" w:color="auto"/>
            <w:left w:val="none" w:sz="0" w:space="0" w:color="auto"/>
            <w:bottom w:val="none" w:sz="0" w:space="0" w:color="auto"/>
            <w:right w:val="none" w:sz="0" w:space="0" w:color="auto"/>
          </w:divBdr>
        </w:div>
        <w:div w:id="1782919056">
          <w:marLeft w:val="0"/>
          <w:marRight w:val="0"/>
          <w:marTop w:val="0"/>
          <w:marBottom w:val="0"/>
          <w:divBdr>
            <w:top w:val="none" w:sz="0" w:space="0" w:color="auto"/>
            <w:left w:val="none" w:sz="0" w:space="0" w:color="auto"/>
            <w:bottom w:val="none" w:sz="0" w:space="0" w:color="auto"/>
            <w:right w:val="none" w:sz="0" w:space="0" w:color="auto"/>
          </w:divBdr>
        </w:div>
        <w:div w:id="1811945624">
          <w:marLeft w:val="0"/>
          <w:marRight w:val="0"/>
          <w:marTop w:val="0"/>
          <w:marBottom w:val="0"/>
          <w:divBdr>
            <w:top w:val="none" w:sz="0" w:space="0" w:color="auto"/>
            <w:left w:val="none" w:sz="0" w:space="0" w:color="auto"/>
            <w:bottom w:val="none" w:sz="0" w:space="0" w:color="auto"/>
            <w:right w:val="none" w:sz="0" w:space="0" w:color="auto"/>
          </w:divBdr>
        </w:div>
        <w:div w:id="1873837603">
          <w:marLeft w:val="0"/>
          <w:marRight w:val="0"/>
          <w:marTop w:val="0"/>
          <w:marBottom w:val="0"/>
          <w:divBdr>
            <w:top w:val="none" w:sz="0" w:space="0" w:color="auto"/>
            <w:left w:val="none" w:sz="0" w:space="0" w:color="auto"/>
            <w:bottom w:val="none" w:sz="0" w:space="0" w:color="auto"/>
            <w:right w:val="none" w:sz="0" w:space="0" w:color="auto"/>
          </w:divBdr>
        </w:div>
        <w:div w:id="2004039219">
          <w:marLeft w:val="0"/>
          <w:marRight w:val="0"/>
          <w:marTop w:val="0"/>
          <w:marBottom w:val="0"/>
          <w:divBdr>
            <w:top w:val="none" w:sz="0" w:space="0" w:color="auto"/>
            <w:left w:val="none" w:sz="0" w:space="0" w:color="auto"/>
            <w:bottom w:val="none" w:sz="0" w:space="0" w:color="auto"/>
            <w:right w:val="none" w:sz="0" w:space="0" w:color="auto"/>
          </w:divBdr>
        </w:div>
      </w:divsChild>
    </w:div>
    <w:div w:id="243338781">
      <w:bodyDiv w:val="1"/>
      <w:marLeft w:val="0"/>
      <w:marRight w:val="0"/>
      <w:marTop w:val="0"/>
      <w:marBottom w:val="0"/>
      <w:divBdr>
        <w:top w:val="none" w:sz="0" w:space="0" w:color="auto"/>
        <w:left w:val="none" w:sz="0" w:space="0" w:color="auto"/>
        <w:bottom w:val="none" w:sz="0" w:space="0" w:color="auto"/>
        <w:right w:val="none" w:sz="0" w:space="0" w:color="auto"/>
      </w:divBdr>
    </w:div>
    <w:div w:id="266272897">
      <w:bodyDiv w:val="1"/>
      <w:marLeft w:val="0"/>
      <w:marRight w:val="0"/>
      <w:marTop w:val="0"/>
      <w:marBottom w:val="0"/>
      <w:divBdr>
        <w:top w:val="none" w:sz="0" w:space="0" w:color="auto"/>
        <w:left w:val="none" w:sz="0" w:space="0" w:color="auto"/>
        <w:bottom w:val="none" w:sz="0" w:space="0" w:color="auto"/>
        <w:right w:val="none" w:sz="0" w:space="0" w:color="auto"/>
      </w:divBdr>
    </w:div>
    <w:div w:id="269044569">
      <w:bodyDiv w:val="1"/>
      <w:marLeft w:val="0"/>
      <w:marRight w:val="0"/>
      <w:marTop w:val="0"/>
      <w:marBottom w:val="0"/>
      <w:divBdr>
        <w:top w:val="none" w:sz="0" w:space="0" w:color="auto"/>
        <w:left w:val="none" w:sz="0" w:space="0" w:color="auto"/>
        <w:bottom w:val="none" w:sz="0" w:space="0" w:color="auto"/>
        <w:right w:val="none" w:sz="0" w:space="0" w:color="auto"/>
      </w:divBdr>
      <w:divsChild>
        <w:div w:id="1532574382">
          <w:marLeft w:val="0"/>
          <w:marRight w:val="0"/>
          <w:marTop w:val="0"/>
          <w:marBottom w:val="0"/>
          <w:divBdr>
            <w:top w:val="none" w:sz="0" w:space="0" w:color="auto"/>
            <w:left w:val="none" w:sz="0" w:space="0" w:color="auto"/>
            <w:bottom w:val="none" w:sz="0" w:space="0" w:color="auto"/>
            <w:right w:val="none" w:sz="0" w:space="0" w:color="auto"/>
          </w:divBdr>
          <w:divsChild>
            <w:div w:id="2019695510">
              <w:marLeft w:val="0"/>
              <w:marRight w:val="0"/>
              <w:marTop w:val="0"/>
              <w:marBottom w:val="0"/>
              <w:divBdr>
                <w:top w:val="none" w:sz="0" w:space="0" w:color="auto"/>
                <w:left w:val="none" w:sz="0" w:space="0" w:color="auto"/>
                <w:bottom w:val="none" w:sz="0" w:space="0" w:color="auto"/>
                <w:right w:val="none" w:sz="0" w:space="0" w:color="auto"/>
              </w:divBdr>
              <w:divsChild>
                <w:div w:id="146211191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279919412">
      <w:bodyDiv w:val="1"/>
      <w:marLeft w:val="0"/>
      <w:marRight w:val="0"/>
      <w:marTop w:val="0"/>
      <w:marBottom w:val="0"/>
      <w:divBdr>
        <w:top w:val="none" w:sz="0" w:space="0" w:color="auto"/>
        <w:left w:val="none" w:sz="0" w:space="0" w:color="auto"/>
        <w:bottom w:val="none" w:sz="0" w:space="0" w:color="auto"/>
        <w:right w:val="none" w:sz="0" w:space="0" w:color="auto"/>
      </w:divBdr>
      <w:divsChild>
        <w:div w:id="20975823">
          <w:marLeft w:val="0"/>
          <w:marRight w:val="0"/>
          <w:marTop w:val="0"/>
          <w:marBottom w:val="0"/>
          <w:divBdr>
            <w:top w:val="none" w:sz="0" w:space="0" w:color="auto"/>
            <w:left w:val="none" w:sz="0" w:space="0" w:color="auto"/>
            <w:bottom w:val="none" w:sz="0" w:space="0" w:color="auto"/>
            <w:right w:val="none" w:sz="0" w:space="0" w:color="auto"/>
          </w:divBdr>
        </w:div>
        <w:div w:id="91979504">
          <w:marLeft w:val="0"/>
          <w:marRight w:val="0"/>
          <w:marTop w:val="0"/>
          <w:marBottom w:val="0"/>
          <w:divBdr>
            <w:top w:val="none" w:sz="0" w:space="0" w:color="auto"/>
            <w:left w:val="none" w:sz="0" w:space="0" w:color="auto"/>
            <w:bottom w:val="none" w:sz="0" w:space="0" w:color="auto"/>
            <w:right w:val="none" w:sz="0" w:space="0" w:color="auto"/>
          </w:divBdr>
        </w:div>
        <w:div w:id="418210773">
          <w:marLeft w:val="0"/>
          <w:marRight w:val="0"/>
          <w:marTop w:val="0"/>
          <w:marBottom w:val="0"/>
          <w:divBdr>
            <w:top w:val="none" w:sz="0" w:space="0" w:color="auto"/>
            <w:left w:val="none" w:sz="0" w:space="0" w:color="auto"/>
            <w:bottom w:val="none" w:sz="0" w:space="0" w:color="auto"/>
            <w:right w:val="none" w:sz="0" w:space="0" w:color="auto"/>
          </w:divBdr>
        </w:div>
        <w:div w:id="1099565236">
          <w:marLeft w:val="0"/>
          <w:marRight w:val="0"/>
          <w:marTop w:val="0"/>
          <w:marBottom w:val="0"/>
          <w:divBdr>
            <w:top w:val="none" w:sz="0" w:space="0" w:color="auto"/>
            <w:left w:val="none" w:sz="0" w:space="0" w:color="auto"/>
            <w:bottom w:val="none" w:sz="0" w:space="0" w:color="auto"/>
            <w:right w:val="none" w:sz="0" w:space="0" w:color="auto"/>
          </w:divBdr>
        </w:div>
        <w:div w:id="1490098761">
          <w:marLeft w:val="0"/>
          <w:marRight w:val="0"/>
          <w:marTop w:val="0"/>
          <w:marBottom w:val="0"/>
          <w:divBdr>
            <w:top w:val="none" w:sz="0" w:space="0" w:color="auto"/>
            <w:left w:val="none" w:sz="0" w:space="0" w:color="auto"/>
            <w:bottom w:val="none" w:sz="0" w:space="0" w:color="auto"/>
            <w:right w:val="none" w:sz="0" w:space="0" w:color="auto"/>
          </w:divBdr>
        </w:div>
        <w:div w:id="1582328728">
          <w:marLeft w:val="0"/>
          <w:marRight w:val="0"/>
          <w:marTop w:val="0"/>
          <w:marBottom w:val="0"/>
          <w:divBdr>
            <w:top w:val="none" w:sz="0" w:space="0" w:color="auto"/>
            <w:left w:val="none" w:sz="0" w:space="0" w:color="auto"/>
            <w:bottom w:val="none" w:sz="0" w:space="0" w:color="auto"/>
            <w:right w:val="none" w:sz="0" w:space="0" w:color="auto"/>
          </w:divBdr>
        </w:div>
        <w:div w:id="1694455343">
          <w:marLeft w:val="0"/>
          <w:marRight w:val="0"/>
          <w:marTop w:val="0"/>
          <w:marBottom w:val="0"/>
          <w:divBdr>
            <w:top w:val="none" w:sz="0" w:space="0" w:color="auto"/>
            <w:left w:val="none" w:sz="0" w:space="0" w:color="auto"/>
            <w:bottom w:val="none" w:sz="0" w:space="0" w:color="auto"/>
            <w:right w:val="none" w:sz="0" w:space="0" w:color="auto"/>
          </w:divBdr>
        </w:div>
        <w:div w:id="1985501594">
          <w:marLeft w:val="0"/>
          <w:marRight w:val="0"/>
          <w:marTop w:val="0"/>
          <w:marBottom w:val="0"/>
          <w:divBdr>
            <w:top w:val="none" w:sz="0" w:space="0" w:color="auto"/>
            <w:left w:val="none" w:sz="0" w:space="0" w:color="auto"/>
            <w:bottom w:val="none" w:sz="0" w:space="0" w:color="auto"/>
            <w:right w:val="none" w:sz="0" w:space="0" w:color="auto"/>
          </w:divBdr>
        </w:div>
      </w:divsChild>
    </w:div>
    <w:div w:id="319306880">
      <w:bodyDiv w:val="1"/>
      <w:marLeft w:val="0"/>
      <w:marRight w:val="0"/>
      <w:marTop w:val="0"/>
      <w:marBottom w:val="0"/>
      <w:divBdr>
        <w:top w:val="none" w:sz="0" w:space="0" w:color="auto"/>
        <w:left w:val="none" w:sz="0" w:space="0" w:color="auto"/>
        <w:bottom w:val="none" w:sz="0" w:space="0" w:color="auto"/>
        <w:right w:val="none" w:sz="0" w:space="0" w:color="auto"/>
      </w:divBdr>
    </w:div>
    <w:div w:id="319697254">
      <w:bodyDiv w:val="1"/>
      <w:marLeft w:val="0"/>
      <w:marRight w:val="0"/>
      <w:marTop w:val="0"/>
      <w:marBottom w:val="0"/>
      <w:divBdr>
        <w:top w:val="none" w:sz="0" w:space="0" w:color="auto"/>
        <w:left w:val="none" w:sz="0" w:space="0" w:color="auto"/>
        <w:bottom w:val="none" w:sz="0" w:space="0" w:color="auto"/>
        <w:right w:val="none" w:sz="0" w:space="0" w:color="auto"/>
      </w:divBdr>
    </w:div>
    <w:div w:id="342362996">
      <w:bodyDiv w:val="1"/>
      <w:marLeft w:val="0"/>
      <w:marRight w:val="0"/>
      <w:marTop w:val="0"/>
      <w:marBottom w:val="0"/>
      <w:divBdr>
        <w:top w:val="none" w:sz="0" w:space="0" w:color="auto"/>
        <w:left w:val="none" w:sz="0" w:space="0" w:color="auto"/>
        <w:bottom w:val="none" w:sz="0" w:space="0" w:color="auto"/>
        <w:right w:val="none" w:sz="0" w:space="0" w:color="auto"/>
      </w:divBdr>
      <w:divsChild>
        <w:div w:id="298194623">
          <w:marLeft w:val="0"/>
          <w:marRight w:val="0"/>
          <w:marTop w:val="0"/>
          <w:marBottom w:val="0"/>
          <w:divBdr>
            <w:top w:val="none" w:sz="0" w:space="0" w:color="auto"/>
            <w:left w:val="none" w:sz="0" w:space="0" w:color="auto"/>
            <w:bottom w:val="none" w:sz="0" w:space="0" w:color="auto"/>
            <w:right w:val="none" w:sz="0" w:space="0" w:color="auto"/>
          </w:divBdr>
        </w:div>
        <w:div w:id="831482786">
          <w:marLeft w:val="0"/>
          <w:marRight w:val="0"/>
          <w:marTop w:val="0"/>
          <w:marBottom w:val="0"/>
          <w:divBdr>
            <w:top w:val="none" w:sz="0" w:space="0" w:color="auto"/>
            <w:left w:val="none" w:sz="0" w:space="0" w:color="auto"/>
            <w:bottom w:val="none" w:sz="0" w:space="0" w:color="auto"/>
            <w:right w:val="none" w:sz="0" w:space="0" w:color="auto"/>
          </w:divBdr>
        </w:div>
        <w:div w:id="1229999580">
          <w:marLeft w:val="0"/>
          <w:marRight w:val="0"/>
          <w:marTop w:val="0"/>
          <w:marBottom w:val="0"/>
          <w:divBdr>
            <w:top w:val="none" w:sz="0" w:space="0" w:color="auto"/>
            <w:left w:val="none" w:sz="0" w:space="0" w:color="auto"/>
            <w:bottom w:val="none" w:sz="0" w:space="0" w:color="auto"/>
            <w:right w:val="none" w:sz="0" w:space="0" w:color="auto"/>
          </w:divBdr>
        </w:div>
        <w:div w:id="1566530269">
          <w:marLeft w:val="0"/>
          <w:marRight w:val="0"/>
          <w:marTop w:val="0"/>
          <w:marBottom w:val="0"/>
          <w:divBdr>
            <w:top w:val="none" w:sz="0" w:space="0" w:color="auto"/>
            <w:left w:val="none" w:sz="0" w:space="0" w:color="auto"/>
            <w:bottom w:val="none" w:sz="0" w:space="0" w:color="auto"/>
            <w:right w:val="none" w:sz="0" w:space="0" w:color="auto"/>
          </w:divBdr>
        </w:div>
        <w:div w:id="2000882289">
          <w:marLeft w:val="0"/>
          <w:marRight w:val="0"/>
          <w:marTop w:val="0"/>
          <w:marBottom w:val="0"/>
          <w:divBdr>
            <w:top w:val="none" w:sz="0" w:space="0" w:color="auto"/>
            <w:left w:val="none" w:sz="0" w:space="0" w:color="auto"/>
            <w:bottom w:val="none" w:sz="0" w:space="0" w:color="auto"/>
            <w:right w:val="none" w:sz="0" w:space="0" w:color="auto"/>
          </w:divBdr>
        </w:div>
      </w:divsChild>
    </w:div>
    <w:div w:id="342630816">
      <w:bodyDiv w:val="1"/>
      <w:marLeft w:val="0"/>
      <w:marRight w:val="0"/>
      <w:marTop w:val="0"/>
      <w:marBottom w:val="0"/>
      <w:divBdr>
        <w:top w:val="none" w:sz="0" w:space="0" w:color="auto"/>
        <w:left w:val="none" w:sz="0" w:space="0" w:color="auto"/>
        <w:bottom w:val="none" w:sz="0" w:space="0" w:color="auto"/>
        <w:right w:val="none" w:sz="0" w:space="0" w:color="auto"/>
      </w:divBdr>
    </w:div>
    <w:div w:id="372922483">
      <w:bodyDiv w:val="1"/>
      <w:marLeft w:val="0"/>
      <w:marRight w:val="0"/>
      <w:marTop w:val="0"/>
      <w:marBottom w:val="0"/>
      <w:divBdr>
        <w:top w:val="none" w:sz="0" w:space="0" w:color="auto"/>
        <w:left w:val="none" w:sz="0" w:space="0" w:color="auto"/>
        <w:bottom w:val="none" w:sz="0" w:space="0" w:color="auto"/>
        <w:right w:val="none" w:sz="0" w:space="0" w:color="auto"/>
      </w:divBdr>
    </w:div>
    <w:div w:id="393478785">
      <w:bodyDiv w:val="1"/>
      <w:marLeft w:val="0"/>
      <w:marRight w:val="0"/>
      <w:marTop w:val="0"/>
      <w:marBottom w:val="0"/>
      <w:divBdr>
        <w:top w:val="none" w:sz="0" w:space="0" w:color="auto"/>
        <w:left w:val="none" w:sz="0" w:space="0" w:color="auto"/>
        <w:bottom w:val="none" w:sz="0" w:space="0" w:color="auto"/>
        <w:right w:val="none" w:sz="0" w:space="0" w:color="auto"/>
      </w:divBdr>
      <w:divsChild>
        <w:div w:id="7367164">
          <w:marLeft w:val="0"/>
          <w:marRight w:val="0"/>
          <w:marTop w:val="0"/>
          <w:marBottom w:val="0"/>
          <w:divBdr>
            <w:top w:val="none" w:sz="0" w:space="0" w:color="auto"/>
            <w:left w:val="none" w:sz="0" w:space="0" w:color="auto"/>
            <w:bottom w:val="none" w:sz="0" w:space="0" w:color="auto"/>
            <w:right w:val="none" w:sz="0" w:space="0" w:color="auto"/>
          </w:divBdr>
        </w:div>
        <w:div w:id="30769044">
          <w:marLeft w:val="0"/>
          <w:marRight w:val="0"/>
          <w:marTop w:val="0"/>
          <w:marBottom w:val="0"/>
          <w:divBdr>
            <w:top w:val="none" w:sz="0" w:space="0" w:color="auto"/>
            <w:left w:val="none" w:sz="0" w:space="0" w:color="auto"/>
            <w:bottom w:val="none" w:sz="0" w:space="0" w:color="auto"/>
            <w:right w:val="none" w:sz="0" w:space="0" w:color="auto"/>
          </w:divBdr>
        </w:div>
        <w:div w:id="87240485">
          <w:marLeft w:val="0"/>
          <w:marRight w:val="0"/>
          <w:marTop w:val="0"/>
          <w:marBottom w:val="0"/>
          <w:divBdr>
            <w:top w:val="none" w:sz="0" w:space="0" w:color="auto"/>
            <w:left w:val="none" w:sz="0" w:space="0" w:color="auto"/>
            <w:bottom w:val="none" w:sz="0" w:space="0" w:color="auto"/>
            <w:right w:val="none" w:sz="0" w:space="0" w:color="auto"/>
          </w:divBdr>
        </w:div>
        <w:div w:id="161893812">
          <w:marLeft w:val="0"/>
          <w:marRight w:val="0"/>
          <w:marTop w:val="0"/>
          <w:marBottom w:val="0"/>
          <w:divBdr>
            <w:top w:val="none" w:sz="0" w:space="0" w:color="auto"/>
            <w:left w:val="none" w:sz="0" w:space="0" w:color="auto"/>
            <w:bottom w:val="none" w:sz="0" w:space="0" w:color="auto"/>
            <w:right w:val="none" w:sz="0" w:space="0" w:color="auto"/>
          </w:divBdr>
        </w:div>
        <w:div w:id="294221364">
          <w:marLeft w:val="0"/>
          <w:marRight w:val="0"/>
          <w:marTop w:val="0"/>
          <w:marBottom w:val="0"/>
          <w:divBdr>
            <w:top w:val="none" w:sz="0" w:space="0" w:color="auto"/>
            <w:left w:val="none" w:sz="0" w:space="0" w:color="auto"/>
            <w:bottom w:val="none" w:sz="0" w:space="0" w:color="auto"/>
            <w:right w:val="none" w:sz="0" w:space="0" w:color="auto"/>
          </w:divBdr>
        </w:div>
        <w:div w:id="357970864">
          <w:marLeft w:val="0"/>
          <w:marRight w:val="0"/>
          <w:marTop w:val="0"/>
          <w:marBottom w:val="0"/>
          <w:divBdr>
            <w:top w:val="none" w:sz="0" w:space="0" w:color="auto"/>
            <w:left w:val="none" w:sz="0" w:space="0" w:color="auto"/>
            <w:bottom w:val="none" w:sz="0" w:space="0" w:color="auto"/>
            <w:right w:val="none" w:sz="0" w:space="0" w:color="auto"/>
          </w:divBdr>
        </w:div>
        <w:div w:id="864513802">
          <w:marLeft w:val="0"/>
          <w:marRight w:val="0"/>
          <w:marTop w:val="0"/>
          <w:marBottom w:val="0"/>
          <w:divBdr>
            <w:top w:val="none" w:sz="0" w:space="0" w:color="auto"/>
            <w:left w:val="none" w:sz="0" w:space="0" w:color="auto"/>
            <w:bottom w:val="none" w:sz="0" w:space="0" w:color="auto"/>
            <w:right w:val="none" w:sz="0" w:space="0" w:color="auto"/>
          </w:divBdr>
        </w:div>
        <w:div w:id="909117090">
          <w:marLeft w:val="0"/>
          <w:marRight w:val="0"/>
          <w:marTop w:val="0"/>
          <w:marBottom w:val="0"/>
          <w:divBdr>
            <w:top w:val="none" w:sz="0" w:space="0" w:color="auto"/>
            <w:left w:val="none" w:sz="0" w:space="0" w:color="auto"/>
            <w:bottom w:val="none" w:sz="0" w:space="0" w:color="auto"/>
            <w:right w:val="none" w:sz="0" w:space="0" w:color="auto"/>
          </w:divBdr>
        </w:div>
        <w:div w:id="1395198788">
          <w:marLeft w:val="0"/>
          <w:marRight w:val="0"/>
          <w:marTop w:val="0"/>
          <w:marBottom w:val="0"/>
          <w:divBdr>
            <w:top w:val="none" w:sz="0" w:space="0" w:color="auto"/>
            <w:left w:val="none" w:sz="0" w:space="0" w:color="auto"/>
            <w:bottom w:val="none" w:sz="0" w:space="0" w:color="auto"/>
            <w:right w:val="none" w:sz="0" w:space="0" w:color="auto"/>
          </w:divBdr>
        </w:div>
        <w:div w:id="1495220638">
          <w:marLeft w:val="0"/>
          <w:marRight w:val="0"/>
          <w:marTop w:val="0"/>
          <w:marBottom w:val="0"/>
          <w:divBdr>
            <w:top w:val="none" w:sz="0" w:space="0" w:color="auto"/>
            <w:left w:val="none" w:sz="0" w:space="0" w:color="auto"/>
            <w:bottom w:val="none" w:sz="0" w:space="0" w:color="auto"/>
            <w:right w:val="none" w:sz="0" w:space="0" w:color="auto"/>
          </w:divBdr>
        </w:div>
        <w:div w:id="1882282471">
          <w:marLeft w:val="0"/>
          <w:marRight w:val="0"/>
          <w:marTop w:val="0"/>
          <w:marBottom w:val="0"/>
          <w:divBdr>
            <w:top w:val="none" w:sz="0" w:space="0" w:color="auto"/>
            <w:left w:val="none" w:sz="0" w:space="0" w:color="auto"/>
            <w:bottom w:val="none" w:sz="0" w:space="0" w:color="auto"/>
            <w:right w:val="none" w:sz="0" w:space="0" w:color="auto"/>
          </w:divBdr>
        </w:div>
      </w:divsChild>
    </w:div>
    <w:div w:id="430661738">
      <w:bodyDiv w:val="1"/>
      <w:marLeft w:val="0"/>
      <w:marRight w:val="0"/>
      <w:marTop w:val="0"/>
      <w:marBottom w:val="0"/>
      <w:divBdr>
        <w:top w:val="none" w:sz="0" w:space="0" w:color="auto"/>
        <w:left w:val="none" w:sz="0" w:space="0" w:color="auto"/>
        <w:bottom w:val="none" w:sz="0" w:space="0" w:color="auto"/>
        <w:right w:val="none" w:sz="0" w:space="0" w:color="auto"/>
      </w:divBdr>
    </w:div>
    <w:div w:id="447896050">
      <w:bodyDiv w:val="1"/>
      <w:marLeft w:val="0"/>
      <w:marRight w:val="0"/>
      <w:marTop w:val="0"/>
      <w:marBottom w:val="0"/>
      <w:divBdr>
        <w:top w:val="none" w:sz="0" w:space="0" w:color="auto"/>
        <w:left w:val="none" w:sz="0" w:space="0" w:color="auto"/>
        <w:bottom w:val="none" w:sz="0" w:space="0" w:color="auto"/>
        <w:right w:val="none" w:sz="0" w:space="0" w:color="auto"/>
      </w:divBdr>
    </w:div>
    <w:div w:id="456292153">
      <w:bodyDiv w:val="1"/>
      <w:marLeft w:val="0"/>
      <w:marRight w:val="0"/>
      <w:marTop w:val="0"/>
      <w:marBottom w:val="0"/>
      <w:divBdr>
        <w:top w:val="none" w:sz="0" w:space="0" w:color="auto"/>
        <w:left w:val="none" w:sz="0" w:space="0" w:color="auto"/>
        <w:bottom w:val="none" w:sz="0" w:space="0" w:color="auto"/>
        <w:right w:val="none" w:sz="0" w:space="0" w:color="auto"/>
      </w:divBdr>
      <w:divsChild>
        <w:div w:id="301736030">
          <w:marLeft w:val="0"/>
          <w:marRight w:val="0"/>
          <w:marTop w:val="0"/>
          <w:marBottom w:val="0"/>
          <w:divBdr>
            <w:top w:val="none" w:sz="0" w:space="0" w:color="auto"/>
            <w:left w:val="none" w:sz="0" w:space="0" w:color="auto"/>
            <w:bottom w:val="none" w:sz="0" w:space="0" w:color="auto"/>
            <w:right w:val="none" w:sz="0" w:space="0" w:color="auto"/>
          </w:divBdr>
        </w:div>
        <w:div w:id="497187772">
          <w:marLeft w:val="0"/>
          <w:marRight w:val="0"/>
          <w:marTop w:val="0"/>
          <w:marBottom w:val="0"/>
          <w:divBdr>
            <w:top w:val="none" w:sz="0" w:space="0" w:color="auto"/>
            <w:left w:val="none" w:sz="0" w:space="0" w:color="auto"/>
            <w:bottom w:val="none" w:sz="0" w:space="0" w:color="auto"/>
            <w:right w:val="none" w:sz="0" w:space="0" w:color="auto"/>
          </w:divBdr>
        </w:div>
        <w:div w:id="1280989368">
          <w:marLeft w:val="0"/>
          <w:marRight w:val="0"/>
          <w:marTop w:val="0"/>
          <w:marBottom w:val="0"/>
          <w:divBdr>
            <w:top w:val="none" w:sz="0" w:space="0" w:color="auto"/>
            <w:left w:val="none" w:sz="0" w:space="0" w:color="auto"/>
            <w:bottom w:val="none" w:sz="0" w:space="0" w:color="auto"/>
            <w:right w:val="none" w:sz="0" w:space="0" w:color="auto"/>
          </w:divBdr>
        </w:div>
      </w:divsChild>
    </w:div>
    <w:div w:id="490633797">
      <w:bodyDiv w:val="1"/>
      <w:marLeft w:val="0"/>
      <w:marRight w:val="0"/>
      <w:marTop w:val="0"/>
      <w:marBottom w:val="0"/>
      <w:divBdr>
        <w:top w:val="none" w:sz="0" w:space="0" w:color="auto"/>
        <w:left w:val="none" w:sz="0" w:space="0" w:color="auto"/>
        <w:bottom w:val="none" w:sz="0" w:space="0" w:color="auto"/>
        <w:right w:val="none" w:sz="0" w:space="0" w:color="auto"/>
      </w:divBdr>
    </w:div>
    <w:div w:id="553153873">
      <w:bodyDiv w:val="1"/>
      <w:marLeft w:val="0"/>
      <w:marRight w:val="0"/>
      <w:marTop w:val="0"/>
      <w:marBottom w:val="0"/>
      <w:divBdr>
        <w:top w:val="none" w:sz="0" w:space="0" w:color="auto"/>
        <w:left w:val="none" w:sz="0" w:space="0" w:color="auto"/>
        <w:bottom w:val="none" w:sz="0" w:space="0" w:color="auto"/>
        <w:right w:val="none" w:sz="0" w:space="0" w:color="auto"/>
      </w:divBdr>
      <w:divsChild>
        <w:div w:id="933822712">
          <w:marLeft w:val="0"/>
          <w:marRight w:val="0"/>
          <w:marTop w:val="0"/>
          <w:marBottom w:val="0"/>
          <w:divBdr>
            <w:top w:val="none" w:sz="0" w:space="0" w:color="auto"/>
            <w:left w:val="none" w:sz="0" w:space="0" w:color="auto"/>
            <w:bottom w:val="none" w:sz="0" w:space="0" w:color="auto"/>
            <w:right w:val="none" w:sz="0" w:space="0" w:color="auto"/>
          </w:divBdr>
        </w:div>
        <w:div w:id="1993680540">
          <w:marLeft w:val="0"/>
          <w:marRight w:val="0"/>
          <w:marTop w:val="0"/>
          <w:marBottom w:val="0"/>
          <w:divBdr>
            <w:top w:val="none" w:sz="0" w:space="0" w:color="auto"/>
            <w:left w:val="none" w:sz="0" w:space="0" w:color="auto"/>
            <w:bottom w:val="none" w:sz="0" w:space="0" w:color="auto"/>
            <w:right w:val="none" w:sz="0" w:space="0" w:color="auto"/>
          </w:divBdr>
        </w:div>
      </w:divsChild>
    </w:div>
    <w:div w:id="569120521">
      <w:bodyDiv w:val="1"/>
      <w:marLeft w:val="0"/>
      <w:marRight w:val="0"/>
      <w:marTop w:val="0"/>
      <w:marBottom w:val="0"/>
      <w:divBdr>
        <w:top w:val="none" w:sz="0" w:space="0" w:color="auto"/>
        <w:left w:val="none" w:sz="0" w:space="0" w:color="auto"/>
        <w:bottom w:val="none" w:sz="0" w:space="0" w:color="auto"/>
        <w:right w:val="none" w:sz="0" w:space="0" w:color="auto"/>
      </w:divBdr>
    </w:div>
    <w:div w:id="612637401">
      <w:bodyDiv w:val="1"/>
      <w:marLeft w:val="0"/>
      <w:marRight w:val="0"/>
      <w:marTop w:val="0"/>
      <w:marBottom w:val="0"/>
      <w:divBdr>
        <w:top w:val="none" w:sz="0" w:space="0" w:color="auto"/>
        <w:left w:val="none" w:sz="0" w:space="0" w:color="auto"/>
        <w:bottom w:val="none" w:sz="0" w:space="0" w:color="auto"/>
        <w:right w:val="none" w:sz="0" w:space="0" w:color="auto"/>
      </w:divBdr>
    </w:div>
    <w:div w:id="662273678">
      <w:bodyDiv w:val="1"/>
      <w:marLeft w:val="0"/>
      <w:marRight w:val="0"/>
      <w:marTop w:val="0"/>
      <w:marBottom w:val="0"/>
      <w:divBdr>
        <w:top w:val="none" w:sz="0" w:space="0" w:color="auto"/>
        <w:left w:val="none" w:sz="0" w:space="0" w:color="auto"/>
        <w:bottom w:val="none" w:sz="0" w:space="0" w:color="auto"/>
        <w:right w:val="none" w:sz="0" w:space="0" w:color="auto"/>
      </w:divBdr>
    </w:div>
    <w:div w:id="684016927">
      <w:bodyDiv w:val="1"/>
      <w:marLeft w:val="0"/>
      <w:marRight w:val="0"/>
      <w:marTop w:val="0"/>
      <w:marBottom w:val="0"/>
      <w:divBdr>
        <w:top w:val="none" w:sz="0" w:space="0" w:color="auto"/>
        <w:left w:val="none" w:sz="0" w:space="0" w:color="auto"/>
        <w:bottom w:val="none" w:sz="0" w:space="0" w:color="auto"/>
        <w:right w:val="none" w:sz="0" w:space="0" w:color="auto"/>
      </w:divBdr>
    </w:div>
    <w:div w:id="790587417">
      <w:bodyDiv w:val="1"/>
      <w:marLeft w:val="0"/>
      <w:marRight w:val="0"/>
      <w:marTop w:val="0"/>
      <w:marBottom w:val="0"/>
      <w:divBdr>
        <w:top w:val="none" w:sz="0" w:space="0" w:color="auto"/>
        <w:left w:val="none" w:sz="0" w:space="0" w:color="auto"/>
        <w:bottom w:val="none" w:sz="0" w:space="0" w:color="auto"/>
        <w:right w:val="none" w:sz="0" w:space="0" w:color="auto"/>
      </w:divBdr>
    </w:div>
    <w:div w:id="1117479858">
      <w:bodyDiv w:val="1"/>
      <w:marLeft w:val="0"/>
      <w:marRight w:val="0"/>
      <w:marTop w:val="0"/>
      <w:marBottom w:val="0"/>
      <w:divBdr>
        <w:top w:val="none" w:sz="0" w:space="0" w:color="auto"/>
        <w:left w:val="none" w:sz="0" w:space="0" w:color="auto"/>
        <w:bottom w:val="none" w:sz="0" w:space="0" w:color="auto"/>
        <w:right w:val="none" w:sz="0" w:space="0" w:color="auto"/>
      </w:divBdr>
    </w:div>
    <w:div w:id="1138496908">
      <w:bodyDiv w:val="1"/>
      <w:marLeft w:val="0"/>
      <w:marRight w:val="0"/>
      <w:marTop w:val="0"/>
      <w:marBottom w:val="0"/>
      <w:divBdr>
        <w:top w:val="none" w:sz="0" w:space="0" w:color="auto"/>
        <w:left w:val="none" w:sz="0" w:space="0" w:color="auto"/>
        <w:bottom w:val="none" w:sz="0" w:space="0" w:color="auto"/>
        <w:right w:val="none" w:sz="0" w:space="0" w:color="auto"/>
      </w:divBdr>
    </w:div>
    <w:div w:id="1170682360">
      <w:bodyDiv w:val="1"/>
      <w:marLeft w:val="0"/>
      <w:marRight w:val="0"/>
      <w:marTop w:val="0"/>
      <w:marBottom w:val="0"/>
      <w:divBdr>
        <w:top w:val="none" w:sz="0" w:space="0" w:color="auto"/>
        <w:left w:val="none" w:sz="0" w:space="0" w:color="auto"/>
        <w:bottom w:val="none" w:sz="0" w:space="0" w:color="auto"/>
        <w:right w:val="none" w:sz="0" w:space="0" w:color="auto"/>
      </w:divBdr>
      <w:divsChild>
        <w:div w:id="118961809">
          <w:marLeft w:val="0"/>
          <w:marRight w:val="0"/>
          <w:marTop w:val="0"/>
          <w:marBottom w:val="0"/>
          <w:divBdr>
            <w:top w:val="none" w:sz="0" w:space="0" w:color="auto"/>
            <w:left w:val="none" w:sz="0" w:space="0" w:color="auto"/>
            <w:bottom w:val="none" w:sz="0" w:space="0" w:color="auto"/>
            <w:right w:val="none" w:sz="0" w:space="0" w:color="auto"/>
          </w:divBdr>
        </w:div>
        <w:div w:id="367416945">
          <w:marLeft w:val="0"/>
          <w:marRight w:val="0"/>
          <w:marTop w:val="0"/>
          <w:marBottom w:val="0"/>
          <w:divBdr>
            <w:top w:val="none" w:sz="0" w:space="0" w:color="auto"/>
            <w:left w:val="none" w:sz="0" w:space="0" w:color="auto"/>
            <w:bottom w:val="none" w:sz="0" w:space="0" w:color="auto"/>
            <w:right w:val="none" w:sz="0" w:space="0" w:color="auto"/>
          </w:divBdr>
        </w:div>
        <w:div w:id="379016368">
          <w:marLeft w:val="0"/>
          <w:marRight w:val="0"/>
          <w:marTop w:val="0"/>
          <w:marBottom w:val="0"/>
          <w:divBdr>
            <w:top w:val="none" w:sz="0" w:space="0" w:color="auto"/>
            <w:left w:val="none" w:sz="0" w:space="0" w:color="auto"/>
            <w:bottom w:val="none" w:sz="0" w:space="0" w:color="auto"/>
            <w:right w:val="none" w:sz="0" w:space="0" w:color="auto"/>
          </w:divBdr>
        </w:div>
        <w:div w:id="441269879">
          <w:marLeft w:val="0"/>
          <w:marRight w:val="0"/>
          <w:marTop w:val="0"/>
          <w:marBottom w:val="0"/>
          <w:divBdr>
            <w:top w:val="none" w:sz="0" w:space="0" w:color="auto"/>
            <w:left w:val="none" w:sz="0" w:space="0" w:color="auto"/>
            <w:bottom w:val="none" w:sz="0" w:space="0" w:color="auto"/>
            <w:right w:val="none" w:sz="0" w:space="0" w:color="auto"/>
          </w:divBdr>
        </w:div>
        <w:div w:id="456416630">
          <w:marLeft w:val="0"/>
          <w:marRight w:val="0"/>
          <w:marTop w:val="0"/>
          <w:marBottom w:val="0"/>
          <w:divBdr>
            <w:top w:val="none" w:sz="0" w:space="0" w:color="auto"/>
            <w:left w:val="none" w:sz="0" w:space="0" w:color="auto"/>
            <w:bottom w:val="none" w:sz="0" w:space="0" w:color="auto"/>
            <w:right w:val="none" w:sz="0" w:space="0" w:color="auto"/>
          </w:divBdr>
        </w:div>
        <w:div w:id="504246506">
          <w:marLeft w:val="0"/>
          <w:marRight w:val="0"/>
          <w:marTop w:val="0"/>
          <w:marBottom w:val="0"/>
          <w:divBdr>
            <w:top w:val="none" w:sz="0" w:space="0" w:color="auto"/>
            <w:left w:val="none" w:sz="0" w:space="0" w:color="auto"/>
            <w:bottom w:val="none" w:sz="0" w:space="0" w:color="auto"/>
            <w:right w:val="none" w:sz="0" w:space="0" w:color="auto"/>
          </w:divBdr>
        </w:div>
        <w:div w:id="544491879">
          <w:marLeft w:val="0"/>
          <w:marRight w:val="0"/>
          <w:marTop w:val="0"/>
          <w:marBottom w:val="0"/>
          <w:divBdr>
            <w:top w:val="none" w:sz="0" w:space="0" w:color="auto"/>
            <w:left w:val="none" w:sz="0" w:space="0" w:color="auto"/>
            <w:bottom w:val="none" w:sz="0" w:space="0" w:color="auto"/>
            <w:right w:val="none" w:sz="0" w:space="0" w:color="auto"/>
          </w:divBdr>
        </w:div>
        <w:div w:id="600793658">
          <w:marLeft w:val="0"/>
          <w:marRight w:val="0"/>
          <w:marTop w:val="0"/>
          <w:marBottom w:val="0"/>
          <w:divBdr>
            <w:top w:val="none" w:sz="0" w:space="0" w:color="auto"/>
            <w:left w:val="none" w:sz="0" w:space="0" w:color="auto"/>
            <w:bottom w:val="none" w:sz="0" w:space="0" w:color="auto"/>
            <w:right w:val="none" w:sz="0" w:space="0" w:color="auto"/>
          </w:divBdr>
        </w:div>
        <w:div w:id="602148919">
          <w:marLeft w:val="0"/>
          <w:marRight w:val="0"/>
          <w:marTop w:val="0"/>
          <w:marBottom w:val="0"/>
          <w:divBdr>
            <w:top w:val="none" w:sz="0" w:space="0" w:color="auto"/>
            <w:left w:val="none" w:sz="0" w:space="0" w:color="auto"/>
            <w:bottom w:val="none" w:sz="0" w:space="0" w:color="auto"/>
            <w:right w:val="none" w:sz="0" w:space="0" w:color="auto"/>
          </w:divBdr>
        </w:div>
        <w:div w:id="608590609">
          <w:marLeft w:val="0"/>
          <w:marRight w:val="0"/>
          <w:marTop w:val="0"/>
          <w:marBottom w:val="0"/>
          <w:divBdr>
            <w:top w:val="none" w:sz="0" w:space="0" w:color="auto"/>
            <w:left w:val="none" w:sz="0" w:space="0" w:color="auto"/>
            <w:bottom w:val="none" w:sz="0" w:space="0" w:color="auto"/>
            <w:right w:val="none" w:sz="0" w:space="0" w:color="auto"/>
          </w:divBdr>
        </w:div>
        <w:div w:id="681585103">
          <w:marLeft w:val="0"/>
          <w:marRight w:val="0"/>
          <w:marTop w:val="0"/>
          <w:marBottom w:val="0"/>
          <w:divBdr>
            <w:top w:val="none" w:sz="0" w:space="0" w:color="auto"/>
            <w:left w:val="none" w:sz="0" w:space="0" w:color="auto"/>
            <w:bottom w:val="none" w:sz="0" w:space="0" w:color="auto"/>
            <w:right w:val="none" w:sz="0" w:space="0" w:color="auto"/>
          </w:divBdr>
        </w:div>
        <w:div w:id="803736734">
          <w:marLeft w:val="0"/>
          <w:marRight w:val="0"/>
          <w:marTop w:val="0"/>
          <w:marBottom w:val="0"/>
          <w:divBdr>
            <w:top w:val="none" w:sz="0" w:space="0" w:color="auto"/>
            <w:left w:val="none" w:sz="0" w:space="0" w:color="auto"/>
            <w:bottom w:val="none" w:sz="0" w:space="0" w:color="auto"/>
            <w:right w:val="none" w:sz="0" w:space="0" w:color="auto"/>
          </w:divBdr>
        </w:div>
        <w:div w:id="1243178994">
          <w:marLeft w:val="0"/>
          <w:marRight w:val="0"/>
          <w:marTop w:val="0"/>
          <w:marBottom w:val="0"/>
          <w:divBdr>
            <w:top w:val="none" w:sz="0" w:space="0" w:color="auto"/>
            <w:left w:val="none" w:sz="0" w:space="0" w:color="auto"/>
            <w:bottom w:val="none" w:sz="0" w:space="0" w:color="auto"/>
            <w:right w:val="none" w:sz="0" w:space="0" w:color="auto"/>
          </w:divBdr>
        </w:div>
        <w:div w:id="1264873554">
          <w:marLeft w:val="0"/>
          <w:marRight w:val="0"/>
          <w:marTop w:val="0"/>
          <w:marBottom w:val="0"/>
          <w:divBdr>
            <w:top w:val="none" w:sz="0" w:space="0" w:color="auto"/>
            <w:left w:val="none" w:sz="0" w:space="0" w:color="auto"/>
            <w:bottom w:val="none" w:sz="0" w:space="0" w:color="auto"/>
            <w:right w:val="none" w:sz="0" w:space="0" w:color="auto"/>
          </w:divBdr>
        </w:div>
        <w:div w:id="1270628954">
          <w:marLeft w:val="0"/>
          <w:marRight w:val="0"/>
          <w:marTop w:val="0"/>
          <w:marBottom w:val="0"/>
          <w:divBdr>
            <w:top w:val="none" w:sz="0" w:space="0" w:color="auto"/>
            <w:left w:val="none" w:sz="0" w:space="0" w:color="auto"/>
            <w:bottom w:val="none" w:sz="0" w:space="0" w:color="auto"/>
            <w:right w:val="none" w:sz="0" w:space="0" w:color="auto"/>
          </w:divBdr>
        </w:div>
        <w:div w:id="1311135066">
          <w:marLeft w:val="0"/>
          <w:marRight w:val="0"/>
          <w:marTop w:val="0"/>
          <w:marBottom w:val="0"/>
          <w:divBdr>
            <w:top w:val="none" w:sz="0" w:space="0" w:color="auto"/>
            <w:left w:val="none" w:sz="0" w:space="0" w:color="auto"/>
            <w:bottom w:val="none" w:sz="0" w:space="0" w:color="auto"/>
            <w:right w:val="none" w:sz="0" w:space="0" w:color="auto"/>
          </w:divBdr>
        </w:div>
        <w:div w:id="1431704220">
          <w:marLeft w:val="0"/>
          <w:marRight w:val="0"/>
          <w:marTop w:val="0"/>
          <w:marBottom w:val="0"/>
          <w:divBdr>
            <w:top w:val="none" w:sz="0" w:space="0" w:color="auto"/>
            <w:left w:val="none" w:sz="0" w:space="0" w:color="auto"/>
            <w:bottom w:val="none" w:sz="0" w:space="0" w:color="auto"/>
            <w:right w:val="none" w:sz="0" w:space="0" w:color="auto"/>
          </w:divBdr>
        </w:div>
        <w:div w:id="1504391821">
          <w:marLeft w:val="0"/>
          <w:marRight w:val="0"/>
          <w:marTop w:val="0"/>
          <w:marBottom w:val="0"/>
          <w:divBdr>
            <w:top w:val="none" w:sz="0" w:space="0" w:color="auto"/>
            <w:left w:val="none" w:sz="0" w:space="0" w:color="auto"/>
            <w:bottom w:val="none" w:sz="0" w:space="0" w:color="auto"/>
            <w:right w:val="none" w:sz="0" w:space="0" w:color="auto"/>
          </w:divBdr>
        </w:div>
        <w:div w:id="1659797373">
          <w:marLeft w:val="0"/>
          <w:marRight w:val="0"/>
          <w:marTop w:val="0"/>
          <w:marBottom w:val="0"/>
          <w:divBdr>
            <w:top w:val="none" w:sz="0" w:space="0" w:color="auto"/>
            <w:left w:val="none" w:sz="0" w:space="0" w:color="auto"/>
            <w:bottom w:val="none" w:sz="0" w:space="0" w:color="auto"/>
            <w:right w:val="none" w:sz="0" w:space="0" w:color="auto"/>
          </w:divBdr>
        </w:div>
        <w:div w:id="1775662387">
          <w:marLeft w:val="0"/>
          <w:marRight w:val="0"/>
          <w:marTop w:val="0"/>
          <w:marBottom w:val="0"/>
          <w:divBdr>
            <w:top w:val="none" w:sz="0" w:space="0" w:color="auto"/>
            <w:left w:val="none" w:sz="0" w:space="0" w:color="auto"/>
            <w:bottom w:val="none" w:sz="0" w:space="0" w:color="auto"/>
            <w:right w:val="none" w:sz="0" w:space="0" w:color="auto"/>
          </w:divBdr>
        </w:div>
        <w:div w:id="1868790191">
          <w:marLeft w:val="0"/>
          <w:marRight w:val="0"/>
          <w:marTop w:val="0"/>
          <w:marBottom w:val="0"/>
          <w:divBdr>
            <w:top w:val="none" w:sz="0" w:space="0" w:color="auto"/>
            <w:left w:val="none" w:sz="0" w:space="0" w:color="auto"/>
            <w:bottom w:val="none" w:sz="0" w:space="0" w:color="auto"/>
            <w:right w:val="none" w:sz="0" w:space="0" w:color="auto"/>
          </w:divBdr>
        </w:div>
        <w:div w:id="1958178252">
          <w:marLeft w:val="0"/>
          <w:marRight w:val="0"/>
          <w:marTop w:val="0"/>
          <w:marBottom w:val="0"/>
          <w:divBdr>
            <w:top w:val="none" w:sz="0" w:space="0" w:color="auto"/>
            <w:left w:val="none" w:sz="0" w:space="0" w:color="auto"/>
            <w:bottom w:val="none" w:sz="0" w:space="0" w:color="auto"/>
            <w:right w:val="none" w:sz="0" w:space="0" w:color="auto"/>
          </w:divBdr>
        </w:div>
        <w:div w:id="1966889791">
          <w:marLeft w:val="0"/>
          <w:marRight w:val="0"/>
          <w:marTop w:val="0"/>
          <w:marBottom w:val="0"/>
          <w:divBdr>
            <w:top w:val="none" w:sz="0" w:space="0" w:color="auto"/>
            <w:left w:val="none" w:sz="0" w:space="0" w:color="auto"/>
            <w:bottom w:val="none" w:sz="0" w:space="0" w:color="auto"/>
            <w:right w:val="none" w:sz="0" w:space="0" w:color="auto"/>
          </w:divBdr>
        </w:div>
        <w:div w:id="2006858731">
          <w:marLeft w:val="0"/>
          <w:marRight w:val="0"/>
          <w:marTop w:val="0"/>
          <w:marBottom w:val="0"/>
          <w:divBdr>
            <w:top w:val="none" w:sz="0" w:space="0" w:color="auto"/>
            <w:left w:val="none" w:sz="0" w:space="0" w:color="auto"/>
            <w:bottom w:val="none" w:sz="0" w:space="0" w:color="auto"/>
            <w:right w:val="none" w:sz="0" w:space="0" w:color="auto"/>
          </w:divBdr>
        </w:div>
      </w:divsChild>
    </w:div>
    <w:div w:id="1210413331">
      <w:bodyDiv w:val="1"/>
      <w:marLeft w:val="0"/>
      <w:marRight w:val="0"/>
      <w:marTop w:val="0"/>
      <w:marBottom w:val="0"/>
      <w:divBdr>
        <w:top w:val="none" w:sz="0" w:space="0" w:color="auto"/>
        <w:left w:val="none" w:sz="0" w:space="0" w:color="auto"/>
        <w:bottom w:val="none" w:sz="0" w:space="0" w:color="auto"/>
        <w:right w:val="none" w:sz="0" w:space="0" w:color="auto"/>
      </w:divBdr>
    </w:div>
    <w:div w:id="1216354405">
      <w:bodyDiv w:val="1"/>
      <w:marLeft w:val="0"/>
      <w:marRight w:val="0"/>
      <w:marTop w:val="0"/>
      <w:marBottom w:val="0"/>
      <w:divBdr>
        <w:top w:val="none" w:sz="0" w:space="0" w:color="auto"/>
        <w:left w:val="none" w:sz="0" w:space="0" w:color="auto"/>
        <w:bottom w:val="none" w:sz="0" w:space="0" w:color="auto"/>
        <w:right w:val="none" w:sz="0" w:space="0" w:color="auto"/>
      </w:divBdr>
    </w:div>
    <w:div w:id="1392579953">
      <w:bodyDiv w:val="1"/>
      <w:marLeft w:val="0"/>
      <w:marRight w:val="0"/>
      <w:marTop w:val="0"/>
      <w:marBottom w:val="0"/>
      <w:divBdr>
        <w:top w:val="none" w:sz="0" w:space="0" w:color="auto"/>
        <w:left w:val="none" w:sz="0" w:space="0" w:color="auto"/>
        <w:bottom w:val="none" w:sz="0" w:space="0" w:color="auto"/>
        <w:right w:val="none" w:sz="0" w:space="0" w:color="auto"/>
      </w:divBdr>
    </w:div>
    <w:div w:id="1399552127">
      <w:bodyDiv w:val="1"/>
      <w:marLeft w:val="0"/>
      <w:marRight w:val="0"/>
      <w:marTop w:val="0"/>
      <w:marBottom w:val="0"/>
      <w:divBdr>
        <w:top w:val="none" w:sz="0" w:space="0" w:color="auto"/>
        <w:left w:val="none" w:sz="0" w:space="0" w:color="auto"/>
        <w:bottom w:val="none" w:sz="0" w:space="0" w:color="auto"/>
        <w:right w:val="none" w:sz="0" w:space="0" w:color="auto"/>
      </w:divBdr>
      <w:divsChild>
        <w:div w:id="768231420">
          <w:marLeft w:val="0"/>
          <w:marRight w:val="0"/>
          <w:marTop w:val="0"/>
          <w:marBottom w:val="0"/>
          <w:divBdr>
            <w:top w:val="none" w:sz="0" w:space="0" w:color="auto"/>
            <w:left w:val="none" w:sz="0" w:space="0" w:color="auto"/>
            <w:bottom w:val="none" w:sz="0" w:space="0" w:color="auto"/>
            <w:right w:val="none" w:sz="0" w:space="0" w:color="auto"/>
          </w:divBdr>
          <w:divsChild>
            <w:div w:id="1957515911">
              <w:marLeft w:val="0"/>
              <w:marRight w:val="0"/>
              <w:marTop w:val="0"/>
              <w:marBottom w:val="0"/>
              <w:divBdr>
                <w:top w:val="none" w:sz="0" w:space="0" w:color="auto"/>
                <w:left w:val="none" w:sz="0" w:space="0" w:color="auto"/>
                <w:bottom w:val="none" w:sz="0" w:space="0" w:color="auto"/>
                <w:right w:val="none" w:sz="0" w:space="0" w:color="auto"/>
              </w:divBdr>
              <w:divsChild>
                <w:div w:id="1138915386">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438140277">
      <w:bodyDiv w:val="1"/>
      <w:marLeft w:val="0"/>
      <w:marRight w:val="0"/>
      <w:marTop w:val="0"/>
      <w:marBottom w:val="0"/>
      <w:divBdr>
        <w:top w:val="none" w:sz="0" w:space="0" w:color="auto"/>
        <w:left w:val="none" w:sz="0" w:space="0" w:color="auto"/>
        <w:bottom w:val="none" w:sz="0" w:space="0" w:color="auto"/>
        <w:right w:val="none" w:sz="0" w:space="0" w:color="auto"/>
      </w:divBdr>
    </w:div>
    <w:div w:id="1514493737">
      <w:bodyDiv w:val="1"/>
      <w:marLeft w:val="0"/>
      <w:marRight w:val="0"/>
      <w:marTop w:val="0"/>
      <w:marBottom w:val="0"/>
      <w:divBdr>
        <w:top w:val="none" w:sz="0" w:space="0" w:color="auto"/>
        <w:left w:val="none" w:sz="0" w:space="0" w:color="auto"/>
        <w:bottom w:val="none" w:sz="0" w:space="0" w:color="auto"/>
        <w:right w:val="none" w:sz="0" w:space="0" w:color="auto"/>
      </w:divBdr>
    </w:div>
    <w:div w:id="1534267801">
      <w:bodyDiv w:val="1"/>
      <w:marLeft w:val="0"/>
      <w:marRight w:val="0"/>
      <w:marTop w:val="0"/>
      <w:marBottom w:val="0"/>
      <w:divBdr>
        <w:top w:val="none" w:sz="0" w:space="0" w:color="auto"/>
        <w:left w:val="none" w:sz="0" w:space="0" w:color="auto"/>
        <w:bottom w:val="none" w:sz="0" w:space="0" w:color="auto"/>
        <w:right w:val="none" w:sz="0" w:space="0" w:color="auto"/>
      </w:divBdr>
    </w:div>
    <w:div w:id="1578055318">
      <w:bodyDiv w:val="1"/>
      <w:marLeft w:val="0"/>
      <w:marRight w:val="0"/>
      <w:marTop w:val="0"/>
      <w:marBottom w:val="0"/>
      <w:divBdr>
        <w:top w:val="none" w:sz="0" w:space="0" w:color="auto"/>
        <w:left w:val="none" w:sz="0" w:space="0" w:color="auto"/>
        <w:bottom w:val="none" w:sz="0" w:space="0" w:color="auto"/>
        <w:right w:val="none" w:sz="0" w:space="0" w:color="auto"/>
      </w:divBdr>
    </w:div>
    <w:div w:id="1609773349">
      <w:bodyDiv w:val="1"/>
      <w:marLeft w:val="0"/>
      <w:marRight w:val="0"/>
      <w:marTop w:val="0"/>
      <w:marBottom w:val="0"/>
      <w:divBdr>
        <w:top w:val="none" w:sz="0" w:space="0" w:color="auto"/>
        <w:left w:val="none" w:sz="0" w:space="0" w:color="auto"/>
        <w:bottom w:val="none" w:sz="0" w:space="0" w:color="auto"/>
        <w:right w:val="none" w:sz="0" w:space="0" w:color="auto"/>
      </w:divBdr>
    </w:div>
    <w:div w:id="1634603234">
      <w:bodyDiv w:val="1"/>
      <w:marLeft w:val="0"/>
      <w:marRight w:val="0"/>
      <w:marTop w:val="0"/>
      <w:marBottom w:val="0"/>
      <w:divBdr>
        <w:top w:val="none" w:sz="0" w:space="0" w:color="auto"/>
        <w:left w:val="none" w:sz="0" w:space="0" w:color="auto"/>
        <w:bottom w:val="none" w:sz="0" w:space="0" w:color="auto"/>
        <w:right w:val="none" w:sz="0" w:space="0" w:color="auto"/>
      </w:divBdr>
      <w:divsChild>
        <w:div w:id="186598967">
          <w:marLeft w:val="0"/>
          <w:marRight w:val="0"/>
          <w:marTop w:val="0"/>
          <w:marBottom w:val="0"/>
          <w:divBdr>
            <w:top w:val="none" w:sz="0" w:space="0" w:color="auto"/>
            <w:left w:val="none" w:sz="0" w:space="0" w:color="auto"/>
            <w:bottom w:val="none" w:sz="0" w:space="0" w:color="auto"/>
            <w:right w:val="none" w:sz="0" w:space="0" w:color="auto"/>
          </w:divBdr>
        </w:div>
        <w:div w:id="533082068">
          <w:marLeft w:val="0"/>
          <w:marRight w:val="0"/>
          <w:marTop w:val="0"/>
          <w:marBottom w:val="0"/>
          <w:divBdr>
            <w:top w:val="none" w:sz="0" w:space="0" w:color="auto"/>
            <w:left w:val="none" w:sz="0" w:space="0" w:color="auto"/>
            <w:bottom w:val="none" w:sz="0" w:space="0" w:color="auto"/>
            <w:right w:val="none" w:sz="0" w:space="0" w:color="auto"/>
          </w:divBdr>
        </w:div>
        <w:div w:id="891769004">
          <w:marLeft w:val="0"/>
          <w:marRight w:val="0"/>
          <w:marTop w:val="0"/>
          <w:marBottom w:val="0"/>
          <w:divBdr>
            <w:top w:val="none" w:sz="0" w:space="0" w:color="auto"/>
            <w:left w:val="none" w:sz="0" w:space="0" w:color="auto"/>
            <w:bottom w:val="none" w:sz="0" w:space="0" w:color="auto"/>
            <w:right w:val="none" w:sz="0" w:space="0" w:color="auto"/>
          </w:divBdr>
        </w:div>
        <w:div w:id="947464357">
          <w:marLeft w:val="0"/>
          <w:marRight w:val="0"/>
          <w:marTop w:val="0"/>
          <w:marBottom w:val="0"/>
          <w:divBdr>
            <w:top w:val="none" w:sz="0" w:space="0" w:color="auto"/>
            <w:left w:val="none" w:sz="0" w:space="0" w:color="auto"/>
            <w:bottom w:val="none" w:sz="0" w:space="0" w:color="auto"/>
            <w:right w:val="none" w:sz="0" w:space="0" w:color="auto"/>
          </w:divBdr>
        </w:div>
        <w:div w:id="1024136288">
          <w:marLeft w:val="0"/>
          <w:marRight w:val="0"/>
          <w:marTop w:val="0"/>
          <w:marBottom w:val="0"/>
          <w:divBdr>
            <w:top w:val="none" w:sz="0" w:space="0" w:color="auto"/>
            <w:left w:val="none" w:sz="0" w:space="0" w:color="auto"/>
            <w:bottom w:val="none" w:sz="0" w:space="0" w:color="auto"/>
            <w:right w:val="none" w:sz="0" w:space="0" w:color="auto"/>
          </w:divBdr>
        </w:div>
        <w:div w:id="1156533905">
          <w:marLeft w:val="0"/>
          <w:marRight w:val="0"/>
          <w:marTop w:val="0"/>
          <w:marBottom w:val="0"/>
          <w:divBdr>
            <w:top w:val="none" w:sz="0" w:space="0" w:color="auto"/>
            <w:left w:val="none" w:sz="0" w:space="0" w:color="auto"/>
            <w:bottom w:val="none" w:sz="0" w:space="0" w:color="auto"/>
            <w:right w:val="none" w:sz="0" w:space="0" w:color="auto"/>
          </w:divBdr>
        </w:div>
        <w:div w:id="1677223466">
          <w:marLeft w:val="0"/>
          <w:marRight w:val="0"/>
          <w:marTop w:val="0"/>
          <w:marBottom w:val="0"/>
          <w:divBdr>
            <w:top w:val="none" w:sz="0" w:space="0" w:color="auto"/>
            <w:left w:val="none" w:sz="0" w:space="0" w:color="auto"/>
            <w:bottom w:val="none" w:sz="0" w:space="0" w:color="auto"/>
            <w:right w:val="none" w:sz="0" w:space="0" w:color="auto"/>
          </w:divBdr>
        </w:div>
        <w:div w:id="1908612457">
          <w:marLeft w:val="0"/>
          <w:marRight w:val="0"/>
          <w:marTop w:val="0"/>
          <w:marBottom w:val="0"/>
          <w:divBdr>
            <w:top w:val="none" w:sz="0" w:space="0" w:color="auto"/>
            <w:left w:val="none" w:sz="0" w:space="0" w:color="auto"/>
            <w:bottom w:val="none" w:sz="0" w:space="0" w:color="auto"/>
            <w:right w:val="none" w:sz="0" w:space="0" w:color="auto"/>
          </w:divBdr>
        </w:div>
        <w:div w:id="1957105039">
          <w:marLeft w:val="0"/>
          <w:marRight w:val="0"/>
          <w:marTop w:val="0"/>
          <w:marBottom w:val="0"/>
          <w:divBdr>
            <w:top w:val="none" w:sz="0" w:space="0" w:color="auto"/>
            <w:left w:val="none" w:sz="0" w:space="0" w:color="auto"/>
            <w:bottom w:val="none" w:sz="0" w:space="0" w:color="auto"/>
            <w:right w:val="none" w:sz="0" w:space="0" w:color="auto"/>
          </w:divBdr>
        </w:div>
      </w:divsChild>
    </w:div>
    <w:div w:id="1700934083">
      <w:bodyDiv w:val="1"/>
      <w:marLeft w:val="0"/>
      <w:marRight w:val="0"/>
      <w:marTop w:val="0"/>
      <w:marBottom w:val="0"/>
      <w:divBdr>
        <w:top w:val="none" w:sz="0" w:space="0" w:color="auto"/>
        <w:left w:val="none" w:sz="0" w:space="0" w:color="auto"/>
        <w:bottom w:val="none" w:sz="0" w:space="0" w:color="auto"/>
        <w:right w:val="none" w:sz="0" w:space="0" w:color="auto"/>
      </w:divBdr>
      <w:divsChild>
        <w:div w:id="105194270">
          <w:marLeft w:val="0"/>
          <w:marRight w:val="0"/>
          <w:marTop w:val="0"/>
          <w:marBottom w:val="0"/>
          <w:divBdr>
            <w:top w:val="none" w:sz="0" w:space="0" w:color="auto"/>
            <w:left w:val="none" w:sz="0" w:space="0" w:color="auto"/>
            <w:bottom w:val="none" w:sz="0" w:space="0" w:color="auto"/>
            <w:right w:val="none" w:sz="0" w:space="0" w:color="auto"/>
          </w:divBdr>
        </w:div>
        <w:div w:id="307370482">
          <w:marLeft w:val="0"/>
          <w:marRight w:val="0"/>
          <w:marTop w:val="0"/>
          <w:marBottom w:val="0"/>
          <w:divBdr>
            <w:top w:val="none" w:sz="0" w:space="0" w:color="auto"/>
            <w:left w:val="none" w:sz="0" w:space="0" w:color="auto"/>
            <w:bottom w:val="none" w:sz="0" w:space="0" w:color="auto"/>
            <w:right w:val="none" w:sz="0" w:space="0" w:color="auto"/>
          </w:divBdr>
        </w:div>
        <w:div w:id="941231827">
          <w:marLeft w:val="0"/>
          <w:marRight w:val="0"/>
          <w:marTop w:val="0"/>
          <w:marBottom w:val="0"/>
          <w:divBdr>
            <w:top w:val="none" w:sz="0" w:space="0" w:color="auto"/>
            <w:left w:val="none" w:sz="0" w:space="0" w:color="auto"/>
            <w:bottom w:val="none" w:sz="0" w:space="0" w:color="auto"/>
            <w:right w:val="none" w:sz="0" w:space="0" w:color="auto"/>
          </w:divBdr>
        </w:div>
        <w:div w:id="1219903222">
          <w:marLeft w:val="0"/>
          <w:marRight w:val="0"/>
          <w:marTop w:val="0"/>
          <w:marBottom w:val="0"/>
          <w:divBdr>
            <w:top w:val="none" w:sz="0" w:space="0" w:color="auto"/>
            <w:left w:val="none" w:sz="0" w:space="0" w:color="auto"/>
            <w:bottom w:val="none" w:sz="0" w:space="0" w:color="auto"/>
            <w:right w:val="none" w:sz="0" w:space="0" w:color="auto"/>
          </w:divBdr>
        </w:div>
        <w:div w:id="1401368289">
          <w:marLeft w:val="0"/>
          <w:marRight w:val="0"/>
          <w:marTop w:val="0"/>
          <w:marBottom w:val="0"/>
          <w:divBdr>
            <w:top w:val="none" w:sz="0" w:space="0" w:color="auto"/>
            <w:left w:val="none" w:sz="0" w:space="0" w:color="auto"/>
            <w:bottom w:val="none" w:sz="0" w:space="0" w:color="auto"/>
            <w:right w:val="none" w:sz="0" w:space="0" w:color="auto"/>
          </w:divBdr>
        </w:div>
        <w:div w:id="1407145288">
          <w:marLeft w:val="0"/>
          <w:marRight w:val="0"/>
          <w:marTop w:val="0"/>
          <w:marBottom w:val="0"/>
          <w:divBdr>
            <w:top w:val="none" w:sz="0" w:space="0" w:color="auto"/>
            <w:left w:val="none" w:sz="0" w:space="0" w:color="auto"/>
            <w:bottom w:val="none" w:sz="0" w:space="0" w:color="auto"/>
            <w:right w:val="none" w:sz="0" w:space="0" w:color="auto"/>
          </w:divBdr>
        </w:div>
        <w:div w:id="1475219322">
          <w:marLeft w:val="0"/>
          <w:marRight w:val="0"/>
          <w:marTop w:val="0"/>
          <w:marBottom w:val="0"/>
          <w:divBdr>
            <w:top w:val="none" w:sz="0" w:space="0" w:color="auto"/>
            <w:left w:val="none" w:sz="0" w:space="0" w:color="auto"/>
            <w:bottom w:val="none" w:sz="0" w:space="0" w:color="auto"/>
            <w:right w:val="none" w:sz="0" w:space="0" w:color="auto"/>
          </w:divBdr>
        </w:div>
        <w:div w:id="1530921463">
          <w:marLeft w:val="0"/>
          <w:marRight w:val="0"/>
          <w:marTop w:val="0"/>
          <w:marBottom w:val="0"/>
          <w:divBdr>
            <w:top w:val="none" w:sz="0" w:space="0" w:color="auto"/>
            <w:left w:val="none" w:sz="0" w:space="0" w:color="auto"/>
            <w:bottom w:val="none" w:sz="0" w:space="0" w:color="auto"/>
            <w:right w:val="none" w:sz="0" w:space="0" w:color="auto"/>
          </w:divBdr>
        </w:div>
      </w:divsChild>
    </w:div>
    <w:div w:id="1776050284">
      <w:bodyDiv w:val="1"/>
      <w:marLeft w:val="0"/>
      <w:marRight w:val="0"/>
      <w:marTop w:val="0"/>
      <w:marBottom w:val="0"/>
      <w:divBdr>
        <w:top w:val="none" w:sz="0" w:space="0" w:color="auto"/>
        <w:left w:val="none" w:sz="0" w:space="0" w:color="auto"/>
        <w:bottom w:val="none" w:sz="0" w:space="0" w:color="auto"/>
        <w:right w:val="none" w:sz="0" w:space="0" w:color="auto"/>
      </w:divBdr>
      <w:divsChild>
        <w:div w:id="336538054">
          <w:marLeft w:val="0"/>
          <w:marRight w:val="0"/>
          <w:marTop w:val="0"/>
          <w:marBottom w:val="0"/>
          <w:divBdr>
            <w:top w:val="none" w:sz="0" w:space="0" w:color="auto"/>
            <w:left w:val="none" w:sz="0" w:space="0" w:color="auto"/>
            <w:bottom w:val="none" w:sz="0" w:space="0" w:color="auto"/>
            <w:right w:val="none" w:sz="0" w:space="0" w:color="auto"/>
          </w:divBdr>
        </w:div>
        <w:div w:id="449784101">
          <w:marLeft w:val="0"/>
          <w:marRight w:val="0"/>
          <w:marTop w:val="0"/>
          <w:marBottom w:val="0"/>
          <w:divBdr>
            <w:top w:val="none" w:sz="0" w:space="0" w:color="auto"/>
            <w:left w:val="none" w:sz="0" w:space="0" w:color="auto"/>
            <w:bottom w:val="none" w:sz="0" w:space="0" w:color="auto"/>
            <w:right w:val="none" w:sz="0" w:space="0" w:color="auto"/>
          </w:divBdr>
        </w:div>
        <w:div w:id="897398679">
          <w:marLeft w:val="0"/>
          <w:marRight w:val="0"/>
          <w:marTop w:val="0"/>
          <w:marBottom w:val="0"/>
          <w:divBdr>
            <w:top w:val="none" w:sz="0" w:space="0" w:color="auto"/>
            <w:left w:val="none" w:sz="0" w:space="0" w:color="auto"/>
            <w:bottom w:val="none" w:sz="0" w:space="0" w:color="auto"/>
            <w:right w:val="none" w:sz="0" w:space="0" w:color="auto"/>
          </w:divBdr>
        </w:div>
        <w:div w:id="901604596">
          <w:marLeft w:val="0"/>
          <w:marRight w:val="0"/>
          <w:marTop w:val="0"/>
          <w:marBottom w:val="0"/>
          <w:divBdr>
            <w:top w:val="none" w:sz="0" w:space="0" w:color="auto"/>
            <w:left w:val="none" w:sz="0" w:space="0" w:color="auto"/>
            <w:bottom w:val="none" w:sz="0" w:space="0" w:color="auto"/>
            <w:right w:val="none" w:sz="0" w:space="0" w:color="auto"/>
          </w:divBdr>
        </w:div>
        <w:div w:id="1558275948">
          <w:marLeft w:val="0"/>
          <w:marRight w:val="0"/>
          <w:marTop w:val="0"/>
          <w:marBottom w:val="0"/>
          <w:divBdr>
            <w:top w:val="none" w:sz="0" w:space="0" w:color="auto"/>
            <w:left w:val="none" w:sz="0" w:space="0" w:color="auto"/>
            <w:bottom w:val="none" w:sz="0" w:space="0" w:color="auto"/>
            <w:right w:val="none" w:sz="0" w:space="0" w:color="auto"/>
          </w:divBdr>
        </w:div>
      </w:divsChild>
    </w:div>
    <w:div w:id="1876890788">
      <w:bodyDiv w:val="1"/>
      <w:marLeft w:val="0"/>
      <w:marRight w:val="0"/>
      <w:marTop w:val="0"/>
      <w:marBottom w:val="0"/>
      <w:divBdr>
        <w:top w:val="none" w:sz="0" w:space="0" w:color="auto"/>
        <w:left w:val="none" w:sz="0" w:space="0" w:color="auto"/>
        <w:bottom w:val="none" w:sz="0" w:space="0" w:color="auto"/>
        <w:right w:val="none" w:sz="0" w:space="0" w:color="auto"/>
      </w:divBdr>
      <w:divsChild>
        <w:div w:id="96289512">
          <w:marLeft w:val="0"/>
          <w:marRight w:val="0"/>
          <w:marTop w:val="0"/>
          <w:marBottom w:val="0"/>
          <w:divBdr>
            <w:top w:val="none" w:sz="0" w:space="0" w:color="auto"/>
            <w:left w:val="none" w:sz="0" w:space="0" w:color="auto"/>
            <w:bottom w:val="none" w:sz="0" w:space="0" w:color="auto"/>
            <w:right w:val="none" w:sz="0" w:space="0" w:color="auto"/>
          </w:divBdr>
        </w:div>
        <w:div w:id="263348633">
          <w:marLeft w:val="0"/>
          <w:marRight w:val="0"/>
          <w:marTop w:val="0"/>
          <w:marBottom w:val="0"/>
          <w:divBdr>
            <w:top w:val="none" w:sz="0" w:space="0" w:color="auto"/>
            <w:left w:val="none" w:sz="0" w:space="0" w:color="auto"/>
            <w:bottom w:val="none" w:sz="0" w:space="0" w:color="auto"/>
            <w:right w:val="none" w:sz="0" w:space="0" w:color="auto"/>
          </w:divBdr>
        </w:div>
        <w:div w:id="319584261">
          <w:marLeft w:val="0"/>
          <w:marRight w:val="0"/>
          <w:marTop w:val="0"/>
          <w:marBottom w:val="0"/>
          <w:divBdr>
            <w:top w:val="none" w:sz="0" w:space="0" w:color="auto"/>
            <w:left w:val="none" w:sz="0" w:space="0" w:color="auto"/>
            <w:bottom w:val="none" w:sz="0" w:space="0" w:color="auto"/>
            <w:right w:val="none" w:sz="0" w:space="0" w:color="auto"/>
          </w:divBdr>
        </w:div>
        <w:div w:id="319893361">
          <w:marLeft w:val="0"/>
          <w:marRight w:val="0"/>
          <w:marTop w:val="0"/>
          <w:marBottom w:val="0"/>
          <w:divBdr>
            <w:top w:val="none" w:sz="0" w:space="0" w:color="auto"/>
            <w:left w:val="none" w:sz="0" w:space="0" w:color="auto"/>
            <w:bottom w:val="none" w:sz="0" w:space="0" w:color="auto"/>
            <w:right w:val="none" w:sz="0" w:space="0" w:color="auto"/>
          </w:divBdr>
        </w:div>
        <w:div w:id="377049880">
          <w:marLeft w:val="0"/>
          <w:marRight w:val="0"/>
          <w:marTop w:val="0"/>
          <w:marBottom w:val="0"/>
          <w:divBdr>
            <w:top w:val="none" w:sz="0" w:space="0" w:color="auto"/>
            <w:left w:val="none" w:sz="0" w:space="0" w:color="auto"/>
            <w:bottom w:val="none" w:sz="0" w:space="0" w:color="auto"/>
            <w:right w:val="none" w:sz="0" w:space="0" w:color="auto"/>
          </w:divBdr>
        </w:div>
        <w:div w:id="507793155">
          <w:marLeft w:val="0"/>
          <w:marRight w:val="0"/>
          <w:marTop w:val="0"/>
          <w:marBottom w:val="0"/>
          <w:divBdr>
            <w:top w:val="none" w:sz="0" w:space="0" w:color="auto"/>
            <w:left w:val="none" w:sz="0" w:space="0" w:color="auto"/>
            <w:bottom w:val="none" w:sz="0" w:space="0" w:color="auto"/>
            <w:right w:val="none" w:sz="0" w:space="0" w:color="auto"/>
          </w:divBdr>
        </w:div>
        <w:div w:id="514685168">
          <w:marLeft w:val="0"/>
          <w:marRight w:val="0"/>
          <w:marTop w:val="0"/>
          <w:marBottom w:val="0"/>
          <w:divBdr>
            <w:top w:val="none" w:sz="0" w:space="0" w:color="auto"/>
            <w:left w:val="none" w:sz="0" w:space="0" w:color="auto"/>
            <w:bottom w:val="none" w:sz="0" w:space="0" w:color="auto"/>
            <w:right w:val="none" w:sz="0" w:space="0" w:color="auto"/>
          </w:divBdr>
        </w:div>
        <w:div w:id="586424934">
          <w:marLeft w:val="0"/>
          <w:marRight w:val="0"/>
          <w:marTop w:val="0"/>
          <w:marBottom w:val="0"/>
          <w:divBdr>
            <w:top w:val="none" w:sz="0" w:space="0" w:color="auto"/>
            <w:left w:val="none" w:sz="0" w:space="0" w:color="auto"/>
            <w:bottom w:val="none" w:sz="0" w:space="0" w:color="auto"/>
            <w:right w:val="none" w:sz="0" w:space="0" w:color="auto"/>
          </w:divBdr>
        </w:div>
        <w:div w:id="701519821">
          <w:marLeft w:val="0"/>
          <w:marRight w:val="0"/>
          <w:marTop w:val="0"/>
          <w:marBottom w:val="0"/>
          <w:divBdr>
            <w:top w:val="none" w:sz="0" w:space="0" w:color="auto"/>
            <w:left w:val="none" w:sz="0" w:space="0" w:color="auto"/>
            <w:bottom w:val="none" w:sz="0" w:space="0" w:color="auto"/>
            <w:right w:val="none" w:sz="0" w:space="0" w:color="auto"/>
          </w:divBdr>
        </w:div>
        <w:div w:id="708607167">
          <w:marLeft w:val="0"/>
          <w:marRight w:val="0"/>
          <w:marTop w:val="0"/>
          <w:marBottom w:val="0"/>
          <w:divBdr>
            <w:top w:val="none" w:sz="0" w:space="0" w:color="auto"/>
            <w:left w:val="none" w:sz="0" w:space="0" w:color="auto"/>
            <w:bottom w:val="none" w:sz="0" w:space="0" w:color="auto"/>
            <w:right w:val="none" w:sz="0" w:space="0" w:color="auto"/>
          </w:divBdr>
        </w:div>
        <w:div w:id="851795181">
          <w:marLeft w:val="0"/>
          <w:marRight w:val="0"/>
          <w:marTop w:val="0"/>
          <w:marBottom w:val="0"/>
          <w:divBdr>
            <w:top w:val="none" w:sz="0" w:space="0" w:color="auto"/>
            <w:left w:val="none" w:sz="0" w:space="0" w:color="auto"/>
            <w:bottom w:val="none" w:sz="0" w:space="0" w:color="auto"/>
            <w:right w:val="none" w:sz="0" w:space="0" w:color="auto"/>
          </w:divBdr>
        </w:div>
        <w:div w:id="867913414">
          <w:marLeft w:val="0"/>
          <w:marRight w:val="0"/>
          <w:marTop w:val="0"/>
          <w:marBottom w:val="0"/>
          <w:divBdr>
            <w:top w:val="none" w:sz="0" w:space="0" w:color="auto"/>
            <w:left w:val="none" w:sz="0" w:space="0" w:color="auto"/>
            <w:bottom w:val="none" w:sz="0" w:space="0" w:color="auto"/>
            <w:right w:val="none" w:sz="0" w:space="0" w:color="auto"/>
          </w:divBdr>
        </w:div>
        <w:div w:id="873615916">
          <w:marLeft w:val="0"/>
          <w:marRight w:val="0"/>
          <w:marTop w:val="0"/>
          <w:marBottom w:val="0"/>
          <w:divBdr>
            <w:top w:val="none" w:sz="0" w:space="0" w:color="auto"/>
            <w:left w:val="none" w:sz="0" w:space="0" w:color="auto"/>
            <w:bottom w:val="none" w:sz="0" w:space="0" w:color="auto"/>
            <w:right w:val="none" w:sz="0" w:space="0" w:color="auto"/>
          </w:divBdr>
        </w:div>
        <w:div w:id="882323572">
          <w:marLeft w:val="0"/>
          <w:marRight w:val="0"/>
          <w:marTop w:val="0"/>
          <w:marBottom w:val="0"/>
          <w:divBdr>
            <w:top w:val="none" w:sz="0" w:space="0" w:color="auto"/>
            <w:left w:val="none" w:sz="0" w:space="0" w:color="auto"/>
            <w:bottom w:val="none" w:sz="0" w:space="0" w:color="auto"/>
            <w:right w:val="none" w:sz="0" w:space="0" w:color="auto"/>
          </w:divBdr>
        </w:div>
        <w:div w:id="957836676">
          <w:marLeft w:val="0"/>
          <w:marRight w:val="0"/>
          <w:marTop w:val="0"/>
          <w:marBottom w:val="0"/>
          <w:divBdr>
            <w:top w:val="none" w:sz="0" w:space="0" w:color="auto"/>
            <w:left w:val="none" w:sz="0" w:space="0" w:color="auto"/>
            <w:bottom w:val="none" w:sz="0" w:space="0" w:color="auto"/>
            <w:right w:val="none" w:sz="0" w:space="0" w:color="auto"/>
          </w:divBdr>
        </w:div>
        <w:div w:id="958873916">
          <w:marLeft w:val="0"/>
          <w:marRight w:val="0"/>
          <w:marTop w:val="0"/>
          <w:marBottom w:val="0"/>
          <w:divBdr>
            <w:top w:val="none" w:sz="0" w:space="0" w:color="auto"/>
            <w:left w:val="none" w:sz="0" w:space="0" w:color="auto"/>
            <w:bottom w:val="none" w:sz="0" w:space="0" w:color="auto"/>
            <w:right w:val="none" w:sz="0" w:space="0" w:color="auto"/>
          </w:divBdr>
        </w:div>
        <w:div w:id="980768344">
          <w:marLeft w:val="0"/>
          <w:marRight w:val="0"/>
          <w:marTop w:val="0"/>
          <w:marBottom w:val="0"/>
          <w:divBdr>
            <w:top w:val="none" w:sz="0" w:space="0" w:color="auto"/>
            <w:left w:val="none" w:sz="0" w:space="0" w:color="auto"/>
            <w:bottom w:val="none" w:sz="0" w:space="0" w:color="auto"/>
            <w:right w:val="none" w:sz="0" w:space="0" w:color="auto"/>
          </w:divBdr>
        </w:div>
        <w:div w:id="985280164">
          <w:marLeft w:val="0"/>
          <w:marRight w:val="0"/>
          <w:marTop w:val="0"/>
          <w:marBottom w:val="0"/>
          <w:divBdr>
            <w:top w:val="none" w:sz="0" w:space="0" w:color="auto"/>
            <w:left w:val="none" w:sz="0" w:space="0" w:color="auto"/>
            <w:bottom w:val="none" w:sz="0" w:space="0" w:color="auto"/>
            <w:right w:val="none" w:sz="0" w:space="0" w:color="auto"/>
          </w:divBdr>
        </w:div>
        <w:div w:id="1138301513">
          <w:marLeft w:val="0"/>
          <w:marRight w:val="0"/>
          <w:marTop w:val="0"/>
          <w:marBottom w:val="0"/>
          <w:divBdr>
            <w:top w:val="none" w:sz="0" w:space="0" w:color="auto"/>
            <w:left w:val="none" w:sz="0" w:space="0" w:color="auto"/>
            <w:bottom w:val="none" w:sz="0" w:space="0" w:color="auto"/>
            <w:right w:val="none" w:sz="0" w:space="0" w:color="auto"/>
          </w:divBdr>
        </w:div>
        <w:div w:id="1376195090">
          <w:marLeft w:val="0"/>
          <w:marRight w:val="0"/>
          <w:marTop w:val="0"/>
          <w:marBottom w:val="0"/>
          <w:divBdr>
            <w:top w:val="none" w:sz="0" w:space="0" w:color="auto"/>
            <w:left w:val="none" w:sz="0" w:space="0" w:color="auto"/>
            <w:bottom w:val="none" w:sz="0" w:space="0" w:color="auto"/>
            <w:right w:val="none" w:sz="0" w:space="0" w:color="auto"/>
          </w:divBdr>
        </w:div>
        <w:div w:id="1451315409">
          <w:marLeft w:val="0"/>
          <w:marRight w:val="0"/>
          <w:marTop w:val="0"/>
          <w:marBottom w:val="0"/>
          <w:divBdr>
            <w:top w:val="none" w:sz="0" w:space="0" w:color="auto"/>
            <w:left w:val="none" w:sz="0" w:space="0" w:color="auto"/>
            <w:bottom w:val="none" w:sz="0" w:space="0" w:color="auto"/>
            <w:right w:val="none" w:sz="0" w:space="0" w:color="auto"/>
          </w:divBdr>
        </w:div>
        <w:div w:id="1491486566">
          <w:marLeft w:val="0"/>
          <w:marRight w:val="0"/>
          <w:marTop w:val="0"/>
          <w:marBottom w:val="0"/>
          <w:divBdr>
            <w:top w:val="none" w:sz="0" w:space="0" w:color="auto"/>
            <w:left w:val="none" w:sz="0" w:space="0" w:color="auto"/>
            <w:bottom w:val="none" w:sz="0" w:space="0" w:color="auto"/>
            <w:right w:val="none" w:sz="0" w:space="0" w:color="auto"/>
          </w:divBdr>
        </w:div>
        <w:div w:id="1522820995">
          <w:marLeft w:val="0"/>
          <w:marRight w:val="0"/>
          <w:marTop w:val="0"/>
          <w:marBottom w:val="0"/>
          <w:divBdr>
            <w:top w:val="none" w:sz="0" w:space="0" w:color="auto"/>
            <w:left w:val="none" w:sz="0" w:space="0" w:color="auto"/>
            <w:bottom w:val="none" w:sz="0" w:space="0" w:color="auto"/>
            <w:right w:val="none" w:sz="0" w:space="0" w:color="auto"/>
          </w:divBdr>
        </w:div>
        <w:div w:id="1554467026">
          <w:marLeft w:val="0"/>
          <w:marRight w:val="0"/>
          <w:marTop w:val="0"/>
          <w:marBottom w:val="0"/>
          <w:divBdr>
            <w:top w:val="none" w:sz="0" w:space="0" w:color="auto"/>
            <w:left w:val="none" w:sz="0" w:space="0" w:color="auto"/>
            <w:bottom w:val="none" w:sz="0" w:space="0" w:color="auto"/>
            <w:right w:val="none" w:sz="0" w:space="0" w:color="auto"/>
          </w:divBdr>
        </w:div>
        <w:div w:id="1582373863">
          <w:marLeft w:val="0"/>
          <w:marRight w:val="0"/>
          <w:marTop w:val="0"/>
          <w:marBottom w:val="0"/>
          <w:divBdr>
            <w:top w:val="none" w:sz="0" w:space="0" w:color="auto"/>
            <w:left w:val="none" w:sz="0" w:space="0" w:color="auto"/>
            <w:bottom w:val="none" w:sz="0" w:space="0" w:color="auto"/>
            <w:right w:val="none" w:sz="0" w:space="0" w:color="auto"/>
          </w:divBdr>
        </w:div>
        <w:div w:id="1678271971">
          <w:marLeft w:val="0"/>
          <w:marRight w:val="0"/>
          <w:marTop w:val="0"/>
          <w:marBottom w:val="0"/>
          <w:divBdr>
            <w:top w:val="none" w:sz="0" w:space="0" w:color="auto"/>
            <w:left w:val="none" w:sz="0" w:space="0" w:color="auto"/>
            <w:bottom w:val="none" w:sz="0" w:space="0" w:color="auto"/>
            <w:right w:val="none" w:sz="0" w:space="0" w:color="auto"/>
          </w:divBdr>
        </w:div>
        <w:div w:id="1771468720">
          <w:marLeft w:val="0"/>
          <w:marRight w:val="0"/>
          <w:marTop w:val="0"/>
          <w:marBottom w:val="0"/>
          <w:divBdr>
            <w:top w:val="none" w:sz="0" w:space="0" w:color="auto"/>
            <w:left w:val="none" w:sz="0" w:space="0" w:color="auto"/>
            <w:bottom w:val="none" w:sz="0" w:space="0" w:color="auto"/>
            <w:right w:val="none" w:sz="0" w:space="0" w:color="auto"/>
          </w:divBdr>
        </w:div>
        <w:div w:id="1790129160">
          <w:marLeft w:val="0"/>
          <w:marRight w:val="0"/>
          <w:marTop w:val="0"/>
          <w:marBottom w:val="0"/>
          <w:divBdr>
            <w:top w:val="none" w:sz="0" w:space="0" w:color="auto"/>
            <w:left w:val="none" w:sz="0" w:space="0" w:color="auto"/>
            <w:bottom w:val="none" w:sz="0" w:space="0" w:color="auto"/>
            <w:right w:val="none" w:sz="0" w:space="0" w:color="auto"/>
          </w:divBdr>
        </w:div>
        <w:div w:id="1794051727">
          <w:marLeft w:val="0"/>
          <w:marRight w:val="0"/>
          <w:marTop w:val="0"/>
          <w:marBottom w:val="0"/>
          <w:divBdr>
            <w:top w:val="none" w:sz="0" w:space="0" w:color="auto"/>
            <w:left w:val="none" w:sz="0" w:space="0" w:color="auto"/>
            <w:bottom w:val="none" w:sz="0" w:space="0" w:color="auto"/>
            <w:right w:val="none" w:sz="0" w:space="0" w:color="auto"/>
          </w:divBdr>
        </w:div>
        <w:div w:id="1817453980">
          <w:marLeft w:val="0"/>
          <w:marRight w:val="0"/>
          <w:marTop w:val="0"/>
          <w:marBottom w:val="0"/>
          <w:divBdr>
            <w:top w:val="none" w:sz="0" w:space="0" w:color="auto"/>
            <w:left w:val="none" w:sz="0" w:space="0" w:color="auto"/>
            <w:bottom w:val="none" w:sz="0" w:space="0" w:color="auto"/>
            <w:right w:val="none" w:sz="0" w:space="0" w:color="auto"/>
          </w:divBdr>
        </w:div>
        <w:div w:id="1829393672">
          <w:marLeft w:val="0"/>
          <w:marRight w:val="0"/>
          <w:marTop w:val="0"/>
          <w:marBottom w:val="0"/>
          <w:divBdr>
            <w:top w:val="none" w:sz="0" w:space="0" w:color="auto"/>
            <w:left w:val="none" w:sz="0" w:space="0" w:color="auto"/>
            <w:bottom w:val="none" w:sz="0" w:space="0" w:color="auto"/>
            <w:right w:val="none" w:sz="0" w:space="0" w:color="auto"/>
          </w:divBdr>
        </w:div>
        <w:div w:id="1878273994">
          <w:marLeft w:val="0"/>
          <w:marRight w:val="0"/>
          <w:marTop w:val="0"/>
          <w:marBottom w:val="0"/>
          <w:divBdr>
            <w:top w:val="none" w:sz="0" w:space="0" w:color="auto"/>
            <w:left w:val="none" w:sz="0" w:space="0" w:color="auto"/>
            <w:bottom w:val="none" w:sz="0" w:space="0" w:color="auto"/>
            <w:right w:val="none" w:sz="0" w:space="0" w:color="auto"/>
          </w:divBdr>
        </w:div>
        <w:div w:id="1994870844">
          <w:marLeft w:val="0"/>
          <w:marRight w:val="0"/>
          <w:marTop w:val="0"/>
          <w:marBottom w:val="0"/>
          <w:divBdr>
            <w:top w:val="none" w:sz="0" w:space="0" w:color="auto"/>
            <w:left w:val="none" w:sz="0" w:space="0" w:color="auto"/>
            <w:bottom w:val="none" w:sz="0" w:space="0" w:color="auto"/>
            <w:right w:val="none" w:sz="0" w:space="0" w:color="auto"/>
          </w:divBdr>
        </w:div>
        <w:div w:id="2075079748">
          <w:marLeft w:val="0"/>
          <w:marRight w:val="0"/>
          <w:marTop w:val="0"/>
          <w:marBottom w:val="0"/>
          <w:divBdr>
            <w:top w:val="none" w:sz="0" w:space="0" w:color="auto"/>
            <w:left w:val="none" w:sz="0" w:space="0" w:color="auto"/>
            <w:bottom w:val="none" w:sz="0" w:space="0" w:color="auto"/>
            <w:right w:val="none" w:sz="0" w:space="0" w:color="auto"/>
          </w:divBdr>
        </w:div>
        <w:div w:id="2141486242">
          <w:marLeft w:val="0"/>
          <w:marRight w:val="0"/>
          <w:marTop w:val="0"/>
          <w:marBottom w:val="0"/>
          <w:divBdr>
            <w:top w:val="none" w:sz="0" w:space="0" w:color="auto"/>
            <w:left w:val="none" w:sz="0" w:space="0" w:color="auto"/>
            <w:bottom w:val="none" w:sz="0" w:space="0" w:color="auto"/>
            <w:right w:val="none" w:sz="0" w:space="0" w:color="auto"/>
          </w:divBdr>
        </w:div>
      </w:divsChild>
    </w:div>
    <w:div w:id="1896158873">
      <w:bodyDiv w:val="1"/>
      <w:marLeft w:val="0"/>
      <w:marRight w:val="0"/>
      <w:marTop w:val="0"/>
      <w:marBottom w:val="0"/>
      <w:divBdr>
        <w:top w:val="none" w:sz="0" w:space="0" w:color="auto"/>
        <w:left w:val="none" w:sz="0" w:space="0" w:color="auto"/>
        <w:bottom w:val="none" w:sz="0" w:space="0" w:color="auto"/>
        <w:right w:val="none" w:sz="0" w:space="0" w:color="auto"/>
      </w:divBdr>
    </w:div>
    <w:div w:id="1931085516">
      <w:bodyDiv w:val="1"/>
      <w:marLeft w:val="0"/>
      <w:marRight w:val="0"/>
      <w:marTop w:val="0"/>
      <w:marBottom w:val="0"/>
      <w:divBdr>
        <w:top w:val="none" w:sz="0" w:space="0" w:color="auto"/>
        <w:left w:val="none" w:sz="0" w:space="0" w:color="auto"/>
        <w:bottom w:val="none" w:sz="0" w:space="0" w:color="auto"/>
        <w:right w:val="none" w:sz="0" w:space="0" w:color="auto"/>
      </w:divBdr>
    </w:div>
    <w:div w:id="2002998147">
      <w:bodyDiv w:val="1"/>
      <w:marLeft w:val="0"/>
      <w:marRight w:val="0"/>
      <w:marTop w:val="0"/>
      <w:marBottom w:val="0"/>
      <w:divBdr>
        <w:top w:val="none" w:sz="0" w:space="0" w:color="auto"/>
        <w:left w:val="none" w:sz="0" w:space="0" w:color="auto"/>
        <w:bottom w:val="none" w:sz="0" w:space="0" w:color="auto"/>
        <w:right w:val="none" w:sz="0" w:space="0" w:color="auto"/>
      </w:divBdr>
    </w:div>
    <w:div w:id="2035109026">
      <w:bodyDiv w:val="1"/>
      <w:marLeft w:val="0"/>
      <w:marRight w:val="0"/>
      <w:marTop w:val="0"/>
      <w:marBottom w:val="0"/>
      <w:divBdr>
        <w:top w:val="none" w:sz="0" w:space="0" w:color="auto"/>
        <w:left w:val="none" w:sz="0" w:space="0" w:color="auto"/>
        <w:bottom w:val="none" w:sz="0" w:space="0" w:color="auto"/>
        <w:right w:val="none" w:sz="0" w:space="0" w:color="auto"/>
      </w:divBdr>
    </w:div>
    <w:div w:id="2050109496">
      <w:bodyDiv w:val="1"/>
      <w:marLeft w:val="0"/>
      <w:marRight w:val="0"/>
      <w:marTop w:val="0"/>
      <w:marBottom w:val="0"/>
      <w:divBdr>
        <w:top w:val="none" w:sz="0" w:space="0" w:color="auto"/>
        <w:left w:val="none" w:sz="0" w:space="0" w:color="auto"/>
        <w:bottom w:val="none" w:sz="0" w:space="0" w:color="auto"/>
        <w:right w:val="none" w:sz="0" w:space="0" w:color="auto"/>
      </w:divBdr>
    </w:div>
    <w:div w:id="209670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BA5711-368F-4D5D-AD4C-82EC510E2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TotalTime>
  <Pages>42</Pages>
  <Words>5756</Words>
  <Characters>32813</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Huyền Trang</dc:creator>
  <cp:keywords/>
  <dc:description/>
  <cp:lastModifiedBy>Bùi Huyền Trang</cp:lastModifiedBy>
  <cp:revision>864</cp:revision>
  <dcterms:created xsi:type="dcterms:W3CDTF">2024-01-08T02:20:00Z</dcterms:created>
  <dcterms:modified xsi:type="dcterms:W3CDTF">2024-03-29T05:40:00Z</dcterms:modified>
</cp:coreProperties>
</file>